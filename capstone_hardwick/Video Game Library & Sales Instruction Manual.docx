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601EEC31" w:rsidR="00D62F2B" w:rsidRDefault="0049114A">
                                      <w:pPr>
                                        <w:pStyle w:val="NoSpacing"/>
                                        <w:jc w:val="right"/>
                                        <w:rPr>
                                          <w:color w:val="FFFFFF" w:themeColor="background1"/>
                                          <w:sz w:val="28"/>
                                          <w:szCs w:val="28"/>
                                        </w:rPr>
                                      </w:pPr>
                                      <w:del w:id="0" w:author="jonathan Hardwick" w:date="2023-12-09T18:53:00Z">
                                        <w:r w:rsidDel="0049114A">
                                          <w:rPr>
                                            <w:color w:val="FFFFFF" w:themeColor="background1"/>
                                            <w:sz w:val="28"/>
                                            <w:szCs w:val="28"/>
                                          </w:rPr>
                                          <w:delText>11/29/2023</w:delText>
                                        </w:r>
                                      </w:del>
                                      <w:ins w:id="1" w:author="jonathan Hardwick" w:date="2023-12-09T18:53:00Z">
                                        <w:r>
                                          <w:rPr>
                                            <w:color w:val="FFFFFF" w:themeColor="background1"/>
                                            <w:sz w:val="28"/>
                                            <w:szCs w:val="28"/>
                                          </w:rPr>
                                          <w:t>1</w:t>
                                        </w:r>
                                        <w:r>
                                          <w:rPr>
                                            <w:color w:val="FFFFFF" w:themeColor="background1"/>
                                            <w:sz w:val="28"/>
                                            <w:szCs w:val="28"/>
                                          </w:rPr>
                                          <w:t>2</w:t>
                                        </w:r>
                                        <w:r>
                                          <w:rPr>
                                            <w:color w:val="FFFFFF" w:themeColor="background1"/>
                                            <w:sz w:val="28"/>
                                            <w:szCs w:val="28"/>
                                          </w:rPr>
                                          <w:t>/</w:t>
                                        </w:r>
                                        <w:r>
                                          <w:rPr>
                                            <w:color w:val="FFFFFF" w:themeColor="background1"/>
                                            <w:sz w:val="28"/>
                                            <w:szCs w:val="28"/>
                                          </w:rPr>
                                          <w:t>10</w:t>
                                        </w:r>
                                        <w:r>
                                          <w:rPr>
                                            <w:color w:val="FFFFFF" w:themeColor="background1"/>
                                            <w:sz w:val="28"/>
                                            <w:szCs w:val="28"/>
                                          </w:rPr>
                                          <w:t>/2023</w:t>
                                        </w:r>
                                      </w:ins>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601EEC31" w:rsidR="00D62F2B" w:rsidRDefault="0049114A">
                                <w:pPr>
                                  <w:pStyle w:val="NoSpacing"/>
                                  <w:jc w:val="right"/>
                                  <w:rPr>
                                    <w:color w:val="FFFFFF" w:themeColor="background1"/>
                                    <w:sz w:val="28"/>
                                    <w:szCs w:val="28"/>
                                  </w:rPr>
                                </w:pPr>
                                <w:del w:id="2" w:author="jonathan Hardwick" w:date="2023-12-09T18:53:00Z">
                                  <w:r w:rsidDel="0049114A">
                                    <w:rPr>
                                      <w:color w:val="FFFFFF" w:themeColor="background1"/>
                                      <w:sz w:val="28"/>
                                      <w:szCs w:val="28"/>
                                    </w:rPr>
                                    <w:delText>11/29/2023</w:delText>
                                  </w:r>
                                </w:del>
                                <w:ins w:id="3" w:author="jonathan Hardwick" w:date="2023-12-09T18:53:00Z">
                                  <w:r>
                                    <w:rPr>
                                      <w:color w:val="FFFFFF" w:themeColor="background1"/>
                                      <w:sz w:val="28"/>
                                      <w:szCs w:val="28"/>
                                    </w:rPr>
                                    <w:t>1</w:t>
                                  </w:r>
                                  <w:r>
                                    <w:rPr>
                                      <w:color w:val="FFFFFF" w:themeColor="background1"/>
                                      <w:sz w:val="28"/>
                                      <w:szCs w:val="28"/>
                                    </w:rPr>
                                    <w:t>2</w:t>
                                  </w:r>
                                  <w:r>
                                    <w:rPr>
                                      <w:color w:val="FFFFFF" w:themeColor="background1"/>
                                      <w:sz w:val="28"/>
                                      <w:szCs w:val="28"/>
                                    </w:rPr>
                                    <w:t>/</w:t>
                                  </w:r>
                                  <w:r>
                                    <w:rPr>
                                      <w:color w:val="FFFFFF" w:themeColor="background1"/>
                                      <w:sz w:val="28"/>
                                      <w:szCs w:val="28"/>
                                    </w:rPr>
                                    <w:t>10</w:t>
                                  </w:r>
                                  <w:r>
                                    <w:rPr>
                                      <w:color w:val="FFFFFF" w:themeColor="background1"/>
                                      <w:sz w:val="28"/>
                                      <w:szCs w:val="28"/>
                                    </w:rPr>
                                    <w:t>/2023</w:t>
                                  </w:r>
                                </w:ins>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6DD5CE61" w14:textId="47E843B9" w:rsidR="0049114A" w:rsidRDefault="00000000">
          <w:pPr>
            <w:pStyle w:val="TOC1"/>
            <w:tabs>
              <w:tab w:val="right" w:leader="dot" w:pos="9350"/>
            </w:tabs>
            <w:rPr>
              <w:ins w:id="4" w:author="jonathan Hardwick" w:date="2023-12-09T18:52:00Z"/>
              <w:rFonts w:eastAsiaTheme="minorEastAsia"/>
              <w:noProof/>
            </w:rPr>
          </w:pPr>
          <w:r>
            <w:fldChar w:fldCharType="begin"/>
          </w:r>
          <w:r>
            <w:instrText xml:space="preserve"> TOC \o "1-3" \h \z \u </w:instrText>
          </w:r>
          <w:r>
            <w:fldChar w:fldCharType="separate"/>
          </w:r>
          <w:ins w:id="5" w:author="jonathan Hardwick" w:date="2023-12-09T18:52:00Z">
            <w:r w:rsidR="0049114A" w:rsidRPr="003D11A4">
              <w:rPr>
                <w:rStyle w:val="Hyperlink"/>
                <w:noProof/>
              </w:rPr>
              <w:fldChar w:fldCharType="begin"/>
            </w:r>
            <w:r w:rsidR="0049114A" w:rsidRPr="003D11A4">
              <w:rPr>
                <w:rStyle w:val="Hyperlink"/>
                <w:noProof/>
              </w:rPr>
              <w:instrText xml:space="preserve"> </w:instrText>
            </w:r>
            <w:r w:rsidR="0049114A">
              <w:rPr>
                <w:noProof/>
              </w:rPr>
              <w:instrText>HYPERLINK \l "_Toc153040375"</w:instrText>
            </w:r>
            <w:r w:rsidR="0049114A" w:rsidRPr="003D11A4">
              <w:rPr>
                <w:rStyle w:val="Hyperlink"/>
                <w:noProof/>
              </w:rPr>
              <w:instrText xml:space="preserve"> </w:instrText>
            </w:r>
            <w:r w:rsidR="0049114A" w:rsidRPr="003D11A4">
              <w:rPr>
                <w:rStyle w:val="Hyperlink"/>
                <w:noProof/>
              </w:rPr>
            </w:r>
            <w:r w:rsidR="0049114A" w:rsidRPr="003D11A4">
              <w:rPr>
                <w:rStyle w:val="Hyperlink"/>
                <w:noProof/>
              </w:rPr>
              <w:fldChar w:fldCharType="separate"/>
            </w:r>
            <w:r w:rsidR="0049114A" w:rsidRPr="003D11A4">
              <w:rPr>
                <w:rStyle w:val="Hyperlink"/>
                <w:b/>
                <w:bCs/>
                <w:noProof/>
              </w:rPr>
              <w:t>Installation of Required Programs to Write Code</w:t>
            </w:r>
            <w:r w:rsidR="0049114A">
              <w:rPr>
                <w:noProof/>
                <w:webHidden/>
              </w:rPr>
              <w:tab/>
            </w:r>
            <w:r w:rsidR="0049114A">
              <w:rPr>
                <w:noProof/>
                <w:webHidden/>
              </w:rPr>
              <w:fldChar w:fldCharType="begin"/>
            </w:r>
            <w:r w:rsidR="0049114A">
              <w:rPr>
                <w:noProof/>
                <w:webHidden/>
              </w:rPr>
              <w:instrText xml:space="preserve"> PAGEREF _Toc153040375 \h </w:instrText>
            </w:r>
            <w:r w:rsidR="0049114A">
              <w:rPr>
                <w:noProof/>
                <w:webHidden/>
              </w:rPr>
            </w:r>
          </w:ins>
          <w:r w:rsidR="0049114A">
            <w:rPr>
              <w:noProof/>
              <w:webHidden/>
            </w:rPr>
            <w:fldChar w:fldCharType="separate"/>
          </w:r>
          <w:ins w:id="6" w:author="jonathan Hardwick" w:date="2023-12-09T18:52:00Z">
            <w:r w:rsidR="0049114A">
              <w:rPr>
                <w:noProof/>
                <w:webHidden/>
              </w:rPr>
              <w:t>1</w:t>
            </w:r>
            <w:r w:rsidR="0049114A">
              <w:rPr>
                <w:noProof/>
                <w:webHidden/>
              </w:rPr>
              <w:fldChar w:fldCharType="end"/>
            </w:r>
            <w:r w:rsidR="0049114A" w:rsidRPr="003D11A4">
              <w:rPr>
                <w:rStyle w:val="Hyperlink"/>
                <w:noProof/>
              </w:rPr>
              <w:fldChar w:fldCharType="end"/>
            </w:r>
          </w:ins>
        </w:p>
        <w:p w14:paraId="3E5B4B70" w14:textId="7E3EA795" w:rsidR="0049114A" w:rsidRDefault="0049114A">
          <w:pPr>
            <w:pStyle w:val="TOC2"/>
            <w:tabs>
              <w:tab w:val="right" w:leader="dot" w:pos="9350"/>
            </w:tabs>
            <w:rPr>
              <w:ins w:id="7" w:author="jonathan Hardwick" w:date="2023-12-09T18:52:00Z"/>
              <w:rFonts w:eastAsiaTheme="minorEastAsia"/>
              <w:noProof/>
            </w:rPr>
          </w:pPr>
          <w:ins w:id="8"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"_Toc153040376"</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b/>
                <w:bCs/>
                <w:noProof/>
              </w:rPr>
              <w:t>Installation of Python</w:t>
            </w:r>
            <w:r>
              <w:rPr>
                <w:noProof/>
                <w:webHidden/>
              </w:rPr>
              <w:tab/>
            </w:r>
            <w:r>
              <w:rPr>
                <w:noProof/>
                <w:webHidden/>
              </w:rPr>
              <w:fldChar w:fldCharType="begin"/>
            </w:r>
            <w:r>
              <w:rPr>
                <w:noProof/>
                <w:webHidden/>
              </w:rPr>
              <w:instrText xml:space="preserve"> PAGEREF _Toc153040376 \h </w:instrText>
            </w:r>
            <w:r>
              <w:rPr>
                <w:noProof/>
                <w:webHidden/>
              </w:rPr>
            </w:r>
          </w:ins>
          <w:r>
            <w:rPr>
              <w:noProof/>
              <w:webHidden/>
            </w:rPr>
            <w:fldChar w:fldCharType="separate"/>
          </w:r>
          <w:ins w:id="9" w:author="jonathan Hardwick" w:date="2023-12-09T18:52:00Z">
            <w:r>
              <w:rPr>
                <w:noProof/>
                <w:webHidden/>
              </w:rPr>
              <w:t>1</w:t>
            </w:r>
            <w:r>
              <w:rPr>
                <w:noProof/>
                <w:webHidden/>
              </w:rPr>
              <w:fldChar w:fldCharType="end"/>
            </w:r>
            <w:r w:rsidRPr="003D11A4">
              <w:rPr>
                <w:rStyle w:val="Hyperlink"/>
                <w:noProof/>
              </w:rPr>
              <w:fldChar w:fldCharType="end"/>
            </w:r>
          </w:ins>
        </w:p>
        <w:p w14:paraId="4F69D1CA" w14:textId="2FBFCCBB" w:rsidR="0049114A" w:rsidRDefault="0049114A">
          <w:pPr>
            <w:pStyle w:val="TOC2"/>
            <w:tabs>
              <w:tab w:val="right" w:leader="dot" w:pos="9350"/>
            </w:tabs>
            <w:rPr>
              <w:ins w:id="10" w:author="jonathan Hardwick" w:date="2023-12-09T18:52:00Z"/>
              <w:rFonts w:eastAsiaTheme="minorEastAsia"/>
              <w:noProof/>
            </w:rPr>
          </w:pPr>
          <w:ins w:id="11"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"_Toc153040377"</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b/>
                <w:bCs/>
                <w:noProof/>
              </w:rPr>
              <w:t>Installation of Visual Studio Code</w:t>
            </w:r>
            <w:r>
              <w:rPr>
                <w:noProof/>
                <w:webHidden/>
              </w:rPr>
              <w:tab/>
            </w:r>
            <w:r>
              <w:rPr>
                <w:noProof/>
                <w:webHidden/>
              </w:rPr>
              <w:fldChar w:fldCharType="begin"/>
            </w:r>
            <w:r>
              <w:rPr>
                <w:noProof/>
                <w:webHidden/>
              </w:rPr>
              <w:instrText xml:space="preserve"> PAGEREF _Toc153040377 \h </w:instrText>
            </w:r>
            <w:r>
              <w:rPr>
                <w:noProof/>
                <w:webHidden/>
              </w:rPr>
            </w:r>
          </w:ins>
          <w:r>
            <w:rPr>
              <w:noProof/>
              <w:webHidden/>
            </w:rPr>
            <w:fldChar w:fldCharType="separate"/>
          </w:r>
          <w:ins w:id="12" w:author="jonathan Hardwick" w:date="2023-12-09T18:52:00Z">
            <w:r>
              <w:rPr>
                <w:noProof/>
                <w:webHidden/>
              </w:rPr>
              <w:t>7</w:t>
            </w:r>
            <w:r>
              <w:rPr>
                <w:noProof/>
                <w:webHidden/>
              </w:rPr>
              <w:fldChar w:fldCharType="end"/>
            </w:r>
            <w:r w:rsidRPr="003D11A4">
              <w:rPr>
                <w:rStyle w:val="Hyperlink"/>
                <w:noProof/>
              </w:rPr>
              <w:fldChar w:fldCharType="end"/>
            </w:r>
          </w:ins>
        </w:p>
        <w:p w14:paraId="29A224E0" w14:textId="48080E8E" w:rsidR="0049114A" w:rsidRDefault="0049114A">
          <w:pPr>
            <w:pStyle w:val="TOC2"/>
            <w:tabs>
              <w:tab w:val="right" w:leader="dot" w:pos="9350"/>
            </w:tabs>
            <w:rPr>
              <w:ins w:id="13" w:author="jonathan Hardwick" w:date="2023-12-09T18:52:00Z"/>
              <w:rFonts w:eastAsiaTheme="minorEastAsia"/>
              <w:noProof/>
            </w:rPr>
          </w:pPr>
          <w:ins w:id="14"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"_Toc153040378"</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b/>
                <w:bCs/>
                <w:noProof/>
              </w:rPr>
              <w:t>Download Website Code:</w:t>
            </w:r>
            <w:r>
              <w:rPr>
                <w:noProof/>
                <w:webHidden/>
              </w:rPr>
              <w:tab/>
            </w:r>
            <w:r>
              <w:rPr>
                <w:noProof/>
                <w:webHidden/>
              </w:rPr>
              <w:fldChar w:fldCharType="begin"/>
            </w:r>
            <w:r>
              <w:rPr>
                <w:noProof/>
                <w:webHidden/>
              </w:rPr>
              <w:instrText xml:space="preserve"> PAGEREF _Toc153040378 \h </w:instrText>
            </w:r>
            <w:r>
              <w:rPr>
                <w:noProof/>
                <w:webHidden/>
              </w:rPr>
            </w:r>
          </w:ins>
          <w:r>
            <w:rPr>
              <w:noProof/>
              <w:webHidden/>
            </w:rPr>
            <w:fldChar w:fldCharType="separate"/>
          </w:r>
          <w:ins w:id="15" w:author="jonathan Hardwick" w:date="2023-12-09T18:52:00Z">
            <w:r>
              <w:rPr>
                <w:noProof/>
                <w:webHidden/>
              </w:rPr>
              <w:t>15</w:t>
            </w:r>
            <w:r>
              <w:rPr>
                <w:noProof/>
                <w:webHidden/>
              </w:rPr>
              <w:fldChar w:fldCharType="end"/>
            </w:r>
            <w:r w:rsidRPr="003D11A4">
              <w:rPr>
                <w:rStyle w:val="Hyperlink"/>
                <w:noProof/>
              </w:rPr>
              <w:fldChar w:fldCharType="end"/>
            </w:r>
          </w:ins>
        </w:p>
        <w:p w14:paraId="4C6D6DD5" w14:textId="695BA795" w:rsidR="0049114A" w:rsidRDefault="0049114A">
          <w:pPr>
            <w:pStyle w:val="TOC3"/>
            <w:tabs>
              <w:tab w:val="left" w:pos="880"/>
              <w:tab w:val="right" w:leader="dot" w:pos="9350"/>
            </w:tabs>
            <w:rPr>
              <w:ins w:id="16" w:author="jonathan Hardwick" w:date="2023-12-09T18:52:00Z"/>
              <w:noProof/>
            </w:rPr>
          </w:pPr>
          <w:ins w:id="17"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"_Toc153040379"</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noProof/>
              </w:rPr>
              <w:t>1.</w:t>
            </w:r>
            <w:r>
              <w:rPr>
                <w:noProof/>
              </w:rPr>
              <w:tab/>
            </w:r>
            <w:r w:rsidRPr="003D11A4">
              <w:rPr>
                <w:rStyle w:val="Hyperlink"/>
                <w:noProof/>
              </w:rPr>
              <w:t xml:space="preserve">Clone CSC289 GitHub Repository </w:t>
            </w:r>
            <w:r>
              <w:rPr>
                <w:noProof/>
                <w:webHidden/>
              </w:rPr>
              <w:tab/>
            </w:r>
            <w:r>
              <w:rPr>
                <w:noProof/>
                <w:webHidden/>
              </w:rPr>
              <w:fldChar w:fldCharType="begin"/>
            </w:r>
            <w:r>
              <w:rPr>
                <w:noProof/>
                <w:webHidden/>
              </w:rPr>
              <w:instrText xml:space="preserve"> PAGEREF _Toc153040379 \h </w:instrText>
            </w:r>
            <w:r>
              <w:rPr>
                <w:noProof/>
                <w:webHidden/>
              </w:rPr>
            </w:r>
          </w:ins>
          <w:r>
            <w:rPr>
              <w:noProof/>
              <w:webHidden/>
            </w:rPr>
            <w:fldChar w:fldCharType="separate"/>
          </w:r>
          <w:ins w:id="18" w:author="jonathan Hardwick" w:date="2023-12-09T18:52:00Z">
            <w:r>
              <w:rPr>
                <w:noProof/>
                <w:webHidden/>
              </w:rPr>
              <w:t>15</w:t>
            </w:r>
            <w:r>
              <w:rPr>
                <w:noProof/>
                <w:webHidden/>
              </w:rPr>
              <w:fldChar w:fldCharType="end"/>
            </w:r>
            <w:r w:rsidRPr="003D11A4">
              <w:rPr>
                <w:rStyle w:val="Hyperlink"/>
                <w:noProof/>
              </w:rPr>
              <w:fldChar w:fldCharType="end"/>
            </w:r>
          </w:ins>
        </w:p>
        <w:p w14:paraId="1D1B50A9" w14:textId="133D8D82" w:rsidR="0049114A" w:rsidRDefault="0049114A">
          <w:pPr>
            <w:pStyle w:val="TOC3"/>
            <w:tabs>
              <w:tab w:val="left" w:pos="880"/>
              <w:tab w:val="right" w:leader="dot" w:pos="9350"/>
            </w:tabs>
            <w:rPr>
              <w:ins w:id="19" w:author="jonathan Hardwick" w:date="2023-12-09T18:52:00Z"/>
              <w:noProof/>
            </w:rPr>
          </w:pPr>
          <w:ins w:id="20"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"_Toc153040380"</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noProof/>
              </w:rPr>
              <w:t>2.</w:t>
            </w:r>
            <w:r>
              <w:rPr>
                <w:noProof/>
              </w:rPr>
              <w:tab/>
            </w:r>
            <w:r w:rsidRPr="003D11A4">
              <w:rPr>
                <w:rStyle w:val="Hyperlink"/>
                <w:noProof/>
              </w:rPr>
              <w:t>Download Zip file</w:t>
            </w:r>
            <w:r>
              <w:rPr>
                <w:noProof/>
                <w:webHidden/>
              </w:rPr>
              <w:tab/>
            </w:r>
            <w:r>
              <w:rPr>
                <w:noProof/>
                <w:webHidden/>
              </w:rPr>
              <w:fldChar w:fldCharType="begin"/>
            </w:r>
            <w:r>
              <w:rPr>
                <w:noProof/>
                <w:webHidden/>
              </w:rPr>
              <w:instrText xml:space="preserve"> PAGEREF _Toc153040380 \h </w:instrText>
            </w:r>
            <w:r>
              <w:rPr>
                <w:noProof/>
                <w:webHidden/>
              </w:rPr>
            </w:r>
          </w:ins>
          <w:r>
            <w:rPr>
              <w:noProof/>
              <w:webHidden/>
            </w:rPr>
            <w:fldChar w:fldCharType="separate"/>
          </w:r>
          <w:ins w:id="21" w:author="jonathan Hardwick" w:date="2023-12-09T18:52:00Z">
            <w:r>
              <w:rPr>
                <w:noProof/>
                <w:webHidden/>
              </w:rPr>
              <w:t>15</w:t>
            </w:r>
            <w:r>
              <w:rPr>
                <w:noProof/>
                <w:webHidden/>
              </w:rPr>
              <w:fldChar w:fldCharType="end"/>
            </w:r>
            <w:r w:rsidRPr="003D11A4">
              <w:rPr>
                <w:rStyle w:val="Hyperlink"/>
                <w:noProof/>
              </w:rPr>
              <w:fldChar w:fldCharType="end"/>
            </w:r>
          </w:ins>
        </w:p>
        <w:p w14:paraId="3BF2136D" w14:textId="2E93BDB3" w:rsidR="0049114A" w:rsidRDefault="0049114A">
          <w:pPr>
            <w:pStyle w:val="TOC2"/>
            <w:tabs>
              <w:tab w:val="right" w:leader="dot" w:pos="9350"/>
            </w:tabs>
            <w:rPr>
              <w:ins w:id="22" w:author="jonathan Hardwick" w:date="2023-12-09T18:52:00Z"/>
              <w:rFonts w:eastAsiaTheme="minorEastAsia"/>
              <w:noProof/>
            </w:rPr>
          </w:pPr>
          <w:ins w:id="23"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"_Toc153040381"</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b/>
                <w:bCs/>
                <w:noProof/>
              </w:rPr>
              <w:t>Installation</w:t>
            </w:r>
            <w:r w:rsidRPr="003D11A4">
              <w:rPr>
                <w:rStyle w:val="Hyperlink"/>
                <w:noProof/>
              </w:rPr>
              <w:t>:</w:t>
            </w:r>
            <w:r>
              <w:rPr>
                <w:noProof/>
                <w:webHidden/>
              </w:rPr>
              <w:tab/>
            </w:r>
            <w:r>
              <w:rPr>
                <w:noProof/>
                <w:webHidden/>
              </w:rPr>
              <w:fldChar w:fldCharType="begin"/>
            </w:r>
            <w:r>
              <w:rPr>
                <w:noProof/>
                <w:webHidden/>
              </w:rPr>
              <w:instrText xml:space="preserve"> PAGEREF _Toc153040381 \h </w:instrText>
            </w:r>
            <w:r>
              <w:rPr>
                <w:noProof/>
                <w:webHidden/>
              </w:rPr>
            </w:r>
          </w:ins>
          <w:r>
            <w:rPr>
              <w:noProof/>
              <w:webHidden/>
            </w:rPr>
            <w:fldChar w:fldCharType="separate"/>
          </w:r>
          <w:ins w:id="24" w:author="jonathan Hardwick" w:date="2023-12-09T18:52:00Z">
            <w:r>
              <w:rPr>
                <w:noProof/>
                <w:webHidden/>
              </w:rPr>
              <w:t>16</w:t>
            </w:r>
            <w:r>
              <w:rPr>
                <w:noProof/>
                <w:webHidden/>
              </w:rPr>
              <w:fldChar w:fldCharType="end"/>
            </w:r>
            <w:r w:rsidRPr="003D11A4">
              <w:rPr>
                <w:rStyle w:val="Hyperlink"/>
                <w:noProof/>
              </w:rPr>
              <w:fldChar w:fldCharType="end"/>
            </w:r>
          </w:ins>
        </w:p>
        <w:p w14:paraId="149492BF" w14:textId="50E000A2" w:rsidR="009D07DE" w:rsidDel="0049114A" w:rsidRDefault="009D07DE">
          <w:pPr>
            <w:pStyle w:val="TOC1"/>
            <w:tabs>
              <w:tab w:val="right" w:leader="dot" w:pos="9350"/>
            </w:tabs>
            <w:rPr>
              <w:del w:id="25" w:author="jonathan Hardwick" w:date="2023-12-09T18:52:00Z"/>
              <w:rFonts w:eastAsiaTheme="minorEastAsia"/>
              <w:noProof/>
            </w:rPr>
          </w:pPr>
          <w:del w:id="26" w:author="jonathan Hardwick" w:date="2023-12-09T18:52:00Z">
            <w:r w:rsidRPr="0049114A" w:rsidDel="0049114A">
              <w:rPr>
                <w:b/>
                <w:bCs/>
                <w:noProof/>
                <w:rPrChange w:id="27" w:author="jonathan Hardwick" w:date="2023-12-09T18:52:00Z">
                  <w:rPr>
                    <w:rStyle w:val="Hyperlink"/>
                    <w:b/>
                    <w:bCs/>
                    <w:noProof/>
                  </w:rPr>
                </w:rPrChange>
              </w:rPr>
              <w:delText>Installation of Required Programs to Write Code</w:delText>
            </w:r>
            <w:r w:rsidDel="0049114A">
              <w:rPr>
                <w:noProof/>
                <w:webHidden/>
              </w:rPr>
              <w:tab/>
              <w:delText>1</w:delText>
            </w:r>
          </w:del>
        </w:p>
        <w:p w14:paraId="22CE5C7D" w14:textId="329769B7" w:rsidR="009D07DE" w:rsidDel="0049114A" w:rsidRDefault="009D07DE">
          <w:pPr>
            <w:pStyle w:val="TOC2"/>
            <w:tabs>
              <w:tab w:val="right" w:leader="dot" w:pos="9350"/>
            </w:tabs>
            <w:rPr>
              <w:del w:id="28" w:author="jonathan Hardwick" w:date="2023-12-09T18:52:00Z"/>
              <w:rFonts w:eastAsiaTheme="minorEastAsia"/>
              <w:noProof/>
            </w:rPr>
          </w:pPr>
          <w:del w:id="29" w:author="jonathan Hardwick" w:date="2023-12-09T18:52:00Z">
            <w:r w:rsidRPr="0049114A" w:rsidDel="0049114A">
              <w:rPr>
                <w:b/>
                <w:bCs/>
                <w:noProof/>
                <w:rPrChange w:id="30" w:author="jonathan Hardwick" w:date="2023-12-09T18:52:00Z">
                  <w:rPr>
                    <w:rStyle w:val="Hyperlink"/>
                    <w:b/>
                    <w:bCs/>
                    <w:noProof/>
                  </w:rPr>
                </w:rPrChange>
              </w:rPr>
              <w:delText>Installation of Python</w:delText>
            </w:r>
            <w:r w:rsidDel="0049114A">
              <w:rPr>
                <w:noProof/>
                <w:webHidden/>
              </w:rPr>
              <w:tab/>
              <w:delText>1</w:delText>
            </w:r>
          </w:del>
        </w:p>
        <w:p w14:paraId="61BEFC9A" w14:textId="6926A13B" w:rsidR="009D07DE" w:rsidDel="0049114A" w:rsidRDefault="009D07DE">
          <w:pPr>
            <w:pStyle w:val="TOC2"/>
            <w:tabs>
              <w:tab w:val="right" w:leader="dot" w:pos="9350"/>
            </w:tabs>
            <w:rPr>
              <w:del w:id="31" w:author="jonathan Hardwick" w:date="2023-12-09T18:52:00Z"/>
              <w:rFonts w:eastAsiaTheme="minorEastAsia"/>
              <w:noProof/>
            </w:rPr>
          </w:pPr>
          <w:del w:id="32" w:author="jonathan Hardwick" w:date="2023-12-09T18:52:00Z">
            <w:r w:rsidRPr="0049114A" w:rsidDel="0049114A">
              <w:rPr>
                <w:b/>
                <w:bCs/>
                <w:noProof/>
                <w:rPrChange w:id="33" w:author="jonathan Hardwick" w:date="2023-12-09T18:52:00Z">
                  <w:rPr>
                    <w:rStyle w:val="Hyperlink"/>
                    <w:b/>
                    <w:bCs/>
                    <w:noProof/>
                  </w:rPr>
                </w:rPrChange>
              </w:rPr>
              <w:delText>Installation of Visual Studio Code</w:delText>
            </w:r>
            <w:r w:rsidDel="0049114A">
              <w:rPr>
                <w:noProof/>
                <w:webHidden/>
              </w:rPr>
              <w:tab/>
              <w:delText>6</w:delText>
            </w:r>
          </w:del>
        </w:p>
        <w:p w14:paraId="76ED8DF0" w14:textId="3BF9B939" w:rsidR="009D07DE" w:rsidDel="0049114A" w:rsidRDefault="009D07DE">
          <w:pPr>
            <w:pStyle w:val="TOC2"/>
            <w:tabs>
              <w:tab w:val="right" w:leader="dot" w:pos="9350"/>
            </w:tabs>
            <w:rPr>
              <w:del w:id="34" w:author="jonathan Hardwick" w:date="2023-12-09T18:52:00Z"/>
              <w:rFonts w:eastAsiaTheme="minorEastAsia"/>
              <w:noProof/>
            </w:rPr>
          </w:pPr>
          <w:del w:id="35" w:author="jonathan Hardwick" w:date="2023-12-09T18:52:00Z">
            <w:r w:rsidRPr="0049114A" w:rsidDel="0049114A">
              <w:rPr>
                <w:b/>
                <w:bCs/>
                <w:noProof/>
                <w:rPrChange w:id="36" w:author="jonathan Hardwick" w:date="2023-12-09T18:52:00Z">
                  <w:rPr>
                    <w:rStyle w:val="Hyperlink"/>
                    <w:b/>
                    <w:bCs/>
                    <w:noProof/>
                  </w:rPr>
                </w:rPrChange>
              </w:rPr>
              <w:delText>Clone GitHub Repository CSC289</w:delText>
            </w:r>
            <w:r w:rsidDel="0049114A">
              <w:rPr>
                <w:noProof/>
                <w:webHidden/>
              </w:rPr>
              <w:tab/>
              <w:delText>14</w:delText>
            </w:r>
          </w:del>
        </w:p>
        <w:p w14:paraId="3294A2E3" w14:textId="126B22E8" w:rsidR="00D62F2B" w:rsidRDefault="00000000">
          <w:pPr>
            <w:rPr>
              <w:b/>
              <w:bCs/>
              <w:noProof/>
            </w:rPr>
          </w:pPr>
          <w:r>
            <w:rPr>
              <w:b/>
              <w:bCs/>
              <w:noProof/>
            </w:rPr>
            <w:fldChar w:fldCharType="end"/>
          </w:r>
        </w:p>
      </w:sdtContent>
    </w:sdt>
    <w:p w14:paraId="25E42E13" w14:textId="0570AA47" w:rsidR="00EB472D" w:rsidRPr="00B833E7" w:rsidRDefault="00EB472D" w:rsidP="00EB472D">
      <w:pPr>
        <w:pStyle w:val="Heading1"/>
        <w:rPr>
          <w:b/>
          <w:bCs/>
          <w:u w:val="single"/>
        </w:rPr>
      </w:pPr>
      <w:bookmarkStart w:id="37" w:name="_Toc153040375"/>
      <w:r w:rsidRPr="00B833E7">
        <w:rPr>
          <w:b/>
          <w:bCs/>
          <w:u w:val="single"/>
        </w:rPr>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37"/>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38" w:name="_Toc153040376"/>
      <w:r w:rsidRPr="00B833E7">
        <w:rPr>
          <w:b/>
          <w:bCs/>
          <w:u w:val="single"/>
        </w:rPr>
        <w:t>Installation of Python</w:t>
      </w:r>
      <w:bookmarkEnd w:id="38"/>
    </w:p>
    <w:p w14:paraId="0D9ED139" w14:textId="5F719BF7" w:rsidR="00187322" w:rsidRDefault="00F643AF" w:rsidP="00F643AF">
      <w:pPr>
        <w:pStyle w:val="ListParagraph"/>
        <w:numPr>
          <w:ilvl w:val="0"/>
          <w:numId w:val="2"/>
        </w:numPr>
      </w:pPr>
      <w:r>
        <w:t>The first thing you need to do</w:t>
      </w:r>
      <w:r w:rsidR="000C2ADF">
        <w:t xml:space="preserve"> t</w:t>
      </w:r>
      <w:r>
        <w:t xml:space="preserve">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lastRenderedPageBreak/>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15E6AAA3" w14:textId="45AAECFE" w:rsidR="00F643AF" w:rsidRDefault="00F643AF" w:rsidP="00F643AF">
      <w:pPr>
        <w:pStyle w:val="ListParagraph"/>
        <w:numPr>
          <w:ilvl w:val="0"/>
          <w:numId w:val="2"/>
        </w:numPr>
      </w:pPr>
      <w:r>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0AA8B084" w14:textId="410B6002" w:rsidR="00E14035" w:rsidRDefault="00E14035" w:rsidP="00E14035">
      <w:pPr>
        <w:pStyle w:val="ListParagraph"/>
      </w:pPr>
    </w:p>
    <w:p w14:paraId="062C96E9" w14:textId="77777777" w:rsidR="00E14035" w:rsidRDefault="00E14035" w:rsidP="00E14035">
      <w:pPr>
        <w:pStyle w:val="ListParagraph"/>
      </w:pP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3DF2512A" w:rsidR="009F7990" w:rsidRDefault="00B51634" w:rsidP="00F643AF">
      <w:pPr>
        <w:pStyle w:val="ListParagraph"/>
        <w:numPr>
          <w:ilvl w:val="0"/>
          <w:numId w:val="2"/>
        </w:numPr>
      </w:pPr>
      <w:r>
        <w:lastRenderedPageBreak/>
        <w:t xml:space="preserve">Once the installation is finished, click on </w:t>
      </w:r>
      <w:r w:rsidR="000C2ADF">
        <w:t>“</w:t>
      </w:r>
      <w:r>
        <w:t>Close</w:t>
      </w:r>
      <w:r w:rsidR="000C2ADF">
        <w:t>”</w:t>
      </w:r>
      <w:r>
        <w:t xml:space="preserv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2F95B2FD"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ins w:id="39" w:author="jonathan Hardwick" w:date="2023-12-09T18:23:00Z">
        <w:r w:rsidR="002D54A6">
          <w:t xml:space="preserve"> </w:t>
        </w:r>
        <w:r w:rsidR="002D54A6">
          <w:rPr>
            <w:noProof/>
          </w:rPr>
          <w:drawing>
            <wp:inline distT="0" distB="0" distL="0" distR="0" wp14:anchorId="1D0059D2" wp14:editId="7458314C">
              <wp:extent cx="198407" cy="199601"/>
              <wp:effectExtent l="0" t="0" r="0" b="0"/>
              <wp:docPr id="690017192" name="Picture 1" descr="A blue squar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17192" name="Picture 1" descr="A blue square logo&#10;&#10;Description automatically generated"/>
                      <pic:cNvPicPr/>
                    </pic:nvPicPr>
                    <pic:blipFill rotWithShape="1">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rcRect l="26418" t="26125" r="26542" b="26551"/>
                      <a:stretch/>
                    </pic:blipFill>
                    <pic:spPr bwMode="auto">
                      <a:xfrm>
                        <a:off x="0" y="0"/>
                        <a:ext cx="206801" cy="208046"/>
                      </a:xfrm>
                      <a:prstGeom prst="rect">
                        <a:avLst/>
                      </a:prstGeom>
                      <a:ln>
                        <a:noFill/>
                      </a:ln>
                      <a:extLst>
                        <a:ext uri="{53640926-AAD7-44D8-BBD7-CCE9431645EC}">
                          <a14:shadowObscured xmlns:a14="http://schemas.microsoft.com/office/drawing/2010/main"/>
                        </a:ext>
                      </a:extLst>
                    </pic:spPr>
                  </pic:pic>
                </a:graphicData>
              </a:graphic>
            </wp:inline>
          </w:drawing>
        </w:r>
      </w:ins>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lastRenderedPageBreak/>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21A70DE0" w14:textId="77777777" w:rsidR="001D6660" w:rsidRDefault="001D6660" w:rsidP="001D6660">
      <w:pPr>
        <w:pStyle w:val="ListParagraph"/>
      </w:pPr>
    </w:p>
    <w:p w14:paraId="7A026E41" w14:textId="4D24A571" w:rsidR="001D6660" w:rsidRPr="00727658" w:rsidRDefault="00727658" w:rsidP="00F643AF">
      <w:pPr>
        <w:pStyle w:val="ListParagraph"/>
        <w:numPr>
          <w:ilvl w:val="0"/>
          <w:numId w:val="2"/>
        </w:numPr>
      </w:pPr>
      <w:r>
        <w:t xml:space="preserve">You can also verify that Python </w:t>
      </w:r>
      <w:proofErr w:type="gramStart"/>
      <w:r>
        <w:t>installed</w:t>
      </w:r>
      <w:proofErr w:type="gramEnd"/>
      <w:r>
        <w:t xml:space="preserve"> on your system by opening a command prompt</w:t>
      </w:r>
      <w:r w:rsidR="000C2ADF">
        <w:t xml:space="preserve"> </w:t>
      </w:r>
      <w:ins w:id="40" w:author="jonathan Hardwick" w:date="2023-12-09T18:21:00Z">
        <w:r w:rsidR="000C2ADF">
          <w:t xml:space="preserve">(press the windows key and type </w:t>
        </w:r>
        <w:proofErr w:type="spellStart"/>
        <w:r w:rsidR="000C2ADF">
          <w:t>cmd</w:t>
        </w:r>
        <w:proofErr w:type="spellEnd"/>
        <w:r w:rsidR="000C2ADF">
          <w:t xml:space="preserve"> and select command prompt</w:t>
        </w:r>
        <w:proofErr w:type="gramStart"/>
        <w:r w:rsidR="000C2ADF">
          <w:t>)</w:t>
        </w:r>
      </w:ins>
      <w:r>
        <w:t>, and</w:t>
      </w:r>
      <w:proofErr w:type="gramEnd"/>
      <w:r>
        <w:t xml:space="preserve"> typing </w:t>
      </w:r>
      <w:r w:rsidRPr="005C2A2E">
        <w:rPr>
          <w:rFonts w:ascii="Consolas" w:hAnsi="Consolas"/>
          <w:color w:val="FF0000"/>
          <w:rPrChange w:id="41" w:author="jonathan Hardwick" w:date="2023-12-09T18:23:00Z">
            <w:rPr>
              <w:color w:val="FF0000"/>
            </w:rPr>
          </w:rPrChange>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2F399F66" w14:textId="3011901D"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Pr="00EB472D" w:rsidRDefault="00EB472D" w:rsidP="00EB472D"/>
    <w:p w14:paraId="3346AB36" w14:textId="3BE7B000" w:rsidR="00A6536D" w:rsidRPr="00B833E7" w:rsidRDefault="00EB472D" w:rsidP="00EB472D">
      <w:pPr>
        <w:pStyle w:val="Heading2"/>
        <w:rPr>
          <w:b/>
          <w:bCs/>
          <w:u w:val="single"/>
        </w:rPr>
      </w:pPr>
      <w:bookmarkStart w:id="42" w:name="_Toc153040377"/>
      <w:r w:rsidRPr="00B833E7">
        <w:rPr>
          <w:b/>
          <w:bCs/>
          <w:u w:val="single"/>
        </w:rPr>
        <w:t>Installation of Visual Studio Code</w:t>
      </w:r>
      <w:bookmarkEnd w:id="42"/>
    </w:p>
    <w:p w14:paraId="6C827FAF" w14:textId="14A24760" w:rsidR="00717DF5" w:rsidRDefault="000D1759" w:rsidP="00717DF5">
      <w:pPr>
        <w:pStyle w:val="ListParagraph"/>
        <w:numPr>
          <w:ilvl w:val="0"/>
          <w:numId w:val="3"/>
        </w:numPr>
      </w:pPr>
      <w:r>
        <w:t xml:space="preserve">To install Visual Studio Code, go to the webpage </w:t>
      </w:r>
      <w:hyperlink r:id="rId21" w:history="1">
        <w:r w:rsidR="00D249B5" w:rsidRPr="00E41698">
          <w:rPr>
            <w:rStyle w:val="Hyperlink"/>
          </w:rPr>
          <w:t>https://code.visualstudio.com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5F19161">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Click on download to 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lastRenderedPageBreak/>
        <w:drawing>
          <wp:inline distT="0" distB="0" distL="0" distR="0" wp14:anchorId="58B7E45A" wp14:editId="500065B0">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64925174">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3D853158" w:rsidR="001E62A7" w:rsidRDefault="00DC2ACD" w:rsidP="00717DF5">
      <w:pPr>
        <w:pStyle w:val="ListParagraph"/>
        <w:numPr>
          <w:ilvl w:val="0"/>
          <w:numId w:val="3"/>
        </w:numPr>
      </w:pPr>
      <w:r>
        <w:t xml:space="preserve">Click on </w:t>
      </w:r>
      <w:ins w:id="43" w:author="jonathan Hardwick" w:date="2023-12-09T18:24:00Z">
        <w:r w:rsidR="005C2A2E">
          <w:t>“R</w:t>
        </w:r>
      </w:ins>
      <w:del w:id="44" w:author="jonathan Hardwick" w:date="2023-12-09T18:24:00Z">
        <w:r w:rsidDel="005C2A2E">
          <w:delText>r</w:delText>
        </w:r>
      </w:del>
      <w:r>
        <w:t>un</w:t>
      </w:r>
      <w:ins w:id="45" w:author="jonathan Hardwick" w:date="2023-12-09T18:24:00Z">
        <w:r w:rsidR="005C2A2E">
          <w:t>”</w:t>
        </w:r>
      </w:ins>
      <w:r>
        <w:t xml:space="preserve">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lastRenderedPageBreak/>
        <w:drawing>
          <wp:inline distT="0" distB="0" distL="0" distR="0" wp14:anchorId="31D4DF19" wp14:editId="5743E418">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1690223B" w14:textId="77777777" w:rsidR="00DC2ACD" w:rsidRDefault="00DC2ACD" w:rsidP="00DC2ACD">
      <w:pPr>
        <w:pStyle w:val="ListParagraph"/>
      </w:pPr>
    </w:p>
    <w:p w14:paraId="226D5433" w14:textId="77777777" w:rsidR="00DC2ACD" w:rsidRDefault="00DC2ACD" w:rsidP="00DC2ACD">
      <w:pPr>
        <w:pStyle w:val="ListParagraph"/>
      </w:pPr>
    </w:p>
    <w:p w14:paraId="10328452" w14:textId="4AEC1601" w:rsidR="00DC2ACD" w:rsidRDefault="005C2A2E" w:rsidP="00717DF5">
      <w:pPr>
        <w:pStyle w:val="ListParagraph"/>
        <w:numPr>
          <w:ilvl w:val="0"/>
          <w:numId w:val="3"/>
        </w:numPr>
      </w:pPr>
      <w:ins w:id="46" w:author="jonathan Hardwick" w:date="2023-12-09T18:25:00Z">
        <w:r>
          <w:t>Select</w:t>
        </w:r>
      </w:ins>
      <w:del w:id="47" w:author="jonathan Hardwick" w:date="2023-12-09T18:25:00Z">
        <w:r w:rsidR="00124F8B" w:rsidDel="005C2A2E">
          <w:delText>Click on</w:delText>
        </w:r>
      </w:del>
      <w:r w:rsidR="00124F8B">
        <w:t xml:space="preserve"> </w:t>
      </w:r>
      <w:ins w:id="48" w:author="jonathan Hardwick" w:date="2023-12-09T18:25:00Z">
        <w:r>
          <w:t>“</w:t>
        </w:r>
      </w:ins>
      <w:r w:rsidR="00124F8B">
        <w:t>I accept the agreement</w:t>
      </w:r>
      <w:ins w:id="49" w:author="jonathan Hardwick" w:date="2023-12-09T18:25:00Z">
        <w:r>
          <w:t>”</w:t>
        </w:r>
      </w:ins>
      <w:r w:rsidR="00124F8B">
        <w: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107EB076">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1FA004B5" w14:textId="1CC56399" w:rsidR="00124F8B" w:rsidRDefault="00124F8B" w:rsidP="00717DF5">
      <w:pPr>
        <w:pStyle w:val="ListParagraph"/>
        <w:numPr>
          <w:ilvl w:val="0"/>
          <w:numId w:val="3"/>
        </w:numPr>
      </w:pPr>
      <w:r>
        <w:t xml:space="preserve">Click </w:t>
      </w:r>
      <w:ins w:id="50" w:author="jonathan Hardwick" w:date="2023-12-09T18:25:00Z">
        <w:r w:rsidR="005C2A2E">
          <w:t>“</w:t>
        </w:r>
      </w:ins>
      <w:r w:rsidR="00117559">
        <w:t>Browse</w:t>
      </w:r>
      <w:ins w:id="51" w:author="jonathan Hardwick" w:date="2023-12-09T18:25:00Z">
        <w:r w:rsidR="005C2A2E">
          <w:t>…”</w:t>
        </w:r>
      </w:ins>
      <w:r w:rsidR="00117559">
        <w:t xml:space="preserv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lastRenderedPageBreak/>
        <w:drawing>
          <wp:inline distT="0" distB="0" distL="0" distR="0" wp14:anchorId="26EC9EA1" wp14:editId="7E80064D">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7976C020" w14:textId="77777777" w:rsidR="00124F8B" w:rsidRDefault="00124F8B" w:rsidP="00124F8B">
      <w:pPr>
        <w:pStyle w:val="ListParagraph"/>
      </w:pPr>
    </w:p>
    <w:p w14:paraId="5E439B74" w14:textId="77777777" w:rsidR="00124F8B" w:rsidRDefault="00124F8B" w:rsidP="00124F8B">
      <w:pPr>
        <w:pStyle w:val="ListParagraph"/>
      </w:pPr>
    </w:p>
    <w:p w14:paraId="4E1C89C1" w14:textId="548B4FA4" w:rsidR="00124F8B" w:rsidRDefault="00124F8B" w:rsidP="00717DF5">
      <w:pPr>
        <w:pStyle w:val="ListParagraph"/>
        <w:numPr>
          <w:ilvl w:val="0"/>
          <w:numId w:val="3"/>
        </w:numPr>
      </w:pPr>
      <w:r>
        <w:t xml:space="preserve">Click </w:t>
      </w:r>
      <w:ins w:id="52" w:author="jonathan Hardwick" w:date="2023-12-09T18:25:00Z">
        <w:r w:rsidR="005C2A2E">
          <w:t>“</w:t>
        </w:r>
      </w:ins>
      <w:r>
        <w:t>Next</w:t>
      </w:r>
      <w:ins w:id="53" w:author="jonathan Hardwick" w:date="2023-12-09T18:25:00Z">
        <w:r w:rsidR="005C2A2E">
          <w:t>”</w:t>
        </w:r>
      </w:ins>
      <w:r>
        <w:t xml:space="preserve">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172EEE7E">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0AC5259E" w:rsidR="00124F8B" w:rsidRDefault="00E50018" w:rsidP="00717DF5">
      <w:pPr>
        <w:pStyle w:val="ListParagraph"/>
        <w:numPr>
          <w:ilvl w:val="0"/>
          <w:numId w:val="3"/>
        </w:numPr>
      </w:pPr>
      <w:r>
        <w:t xml:space="preserve">Click </w:t>
      </w:r>
      <w:ins w:id="54" w:author="jonathan Hardwick" w:date="2023-12-09T18:26:00Z">
        <w:r w:rsidR="005C2A2E">
          <w:t>“</w:t>
        </w:r>
      </w:ins>
      <w:r>
        <w:t>Create Desktop Icon</w:t>
      </w:r>
      <w:ins w:id="55" w:author="jonathan Hardwick" w:date="2023-12-09T18:26:00Z">
        <w:r w:rsidR="005C2A2E">
          <w:t>”</w:t>
        </w:r>
      </w:ins>
      <w:r>
        <w:t xml:space="preserve">, then click </w:t>
      </w:r>
      <w:ins w:id="56" w:author="jonathan Hardwick" w:date="2023-12-09T18:26:00Z">
        <w:r w:rsidR="005C2A2E">
          <w:t>“</w:t>
        </w:r>
      </w:ins>
      <w:r>
        <w:t>Next</w:t>
      </w:r>
      <w:ins w:id="57" w:author="jonathan Hardwick" w:date="2023-12-09T18:26:00Z">
        <w:r w:rsidR="005C2A2E">
          <w:t>”</w:t>
        </w:r>
      </w:ins>
      <w:r>
        <w:t xml:space="preserve">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4D8000D0">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946864" w14:textId="77777777" w:rsidR="00E50018" w:rsidRDefault="00E50018" w:rsidP="00E50018">
      <w:pPr>
        <w:pStyle w:val="ListParagraph"/>
      </w:pPr>
    </w:p>
    <w:p w14:paraId="4BB3D85B" w14:textId="77777777" w:rsidR="00E50018" w:rsidRDefault="00E50018" w:rsidP="00E50018">
      <w:pPr>
        <w:pStyle w:val="ListParagraph"/>
      </w:pPr>
    </w:p>
    <w:p w14:paraId="0E8243E5" w14:textId="20455BAD" w:rsidR="00E50018" w:rsidRDefault="00BE7CA8" w:rsidP="00717DF5">
      <w:pPr>
        <w:pStyle w:val="ListParagraph"/>
        <w:numPr>
          <w:ilvl w:val="0"/>
          <w:numId w:val="3"/>
        </w:numPr>
      </w:pPr>
      <w:r>
        <w:t xml:space="preserve">Click </w:t>
      </w:r>
      <w:ins w:id="58" w:author="jonathan Hardwick" w:date="2023-12-09T18:26:00Z">
        <w:r w:rsidR="005C2A2E">
          <w:t>“</w:t>
        </w:r>
      </w:ins>
      <w:r>
        <w:t>Install</w:t>
      </w:r>
      <w:ins w:id="59" w:author="jonathan Hardwick" w:date="2023-12-09T18:26:00Z">
        <w:r w:rsidR="005C2A2E">
          <w:t>”</w:t>
        </w:r>
      </w:ins>
      <w:r>
        <w:t xml:space="preserve">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BED54BF">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lastRenderedPageBreak/>
        <w:t>Visual Studio Code will now be installed on your system, and the status bar will show you the progress of that installation.</w:t>
      </w:r>
    </w:p>
    <w:p w14:paraId="6873556D" w14:textId="77777777" w:rsidR="00BE7CA8" w:rsidRDefault="00BE7CA8" w:rsidP="00BE7CA8">
      <w:pPr>
        <w:pStyle w:val="ListParagraph"/>
      </w:pPr>
    </w:p>
    <w:p w14:paraId="0931710F" w14:textId="6F674949" w:rsidR="00BE7CA8" w:rsidRDefault="00BE7CA8" w:rsidP="00BE7CA8">
      <w:pPr>
        <w:pStyle w:val="ListParagraph"/>
      </w:pPr>
      <w:r>
        <w:rPr>
          <w:noProof/>
        </w:rPr>
        <w:drawing>
          <wp:inline distT="0" distB="0" distL="0" distR="0" wp14:anchorId="5ECC6D97" wp14:editId="73472898">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5FE04940" w14:textId="77777777" w:rsidR="00BE7CA8" w:rsidRDefault="00BE7CA8" w:rsidP="00BE7CA8">
      <w:pPr>
        <w:pStyle w:val="ListParagraph"/>
      </w:pPr>
    </w:p>
    <w:p w14:paraId="1DCA41B3" w14:textId="77777777" w:rsidR="00BE7CA8" w:rsidRDefault="00BE7CA8" w:rsidP="00BE7CA8">
      <w:pPr>
        <w:pStyle w:val="ListParagraph"/>
      </w:pPr>
    </w:p>
    <w:p w14:paraId="7ADF9D15" w14:textId="4962F03C" w:rsidR="00BE7CA8" w:rsidRDefault="00E4173C" w:rsidP="00717DF5">
      <w:pPr>
        <w:pStyle w:val="ListParagraph"/>
        <w:numPr>
          <w:ilvl w:val="0"/>
          <w:numId w:val="3"/>
        </w:numPr>
      </w:pPr>
      <w:r>
        <w:t xml:space="preserve">Once the program has been installed, </w:t>
      </w:r>
      <w:r w:rsidR="00117559">
        <w:t xml:space="preserve">ensure that “Launch Visual Studio Code” is checked before you click </w:t>
      </w:r>
      <w:ins w:id="60" w:author="jonathan Hardwick" w:date="2023-12-09T18:26:00Z">
        <w:r w:rsidR="005C2A2E">
          <w:t>“</w:t>
        </w:r>
      </w:ins>
      <w:r>
        <w:t>Finish</w:t>
      </w:r>
      <w:ins w:id="61" w:author="jonathan Hardwick" w:date="2023-12-09T18:26:00Z">
        <w:r w:rsidR="005C2A2E">
          <w:t>”</w:t>
        </w:r>
      </w:ins>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ins w:id="62" w:author="jonathan Hardwick" w:date="2023-12-09T18:26:00Z">
        <w:r w:rsidR="005C2A2E">
          <w:t xml:space="preserve"> program</w:t>
        </w:r>
      </w:ins>
      <w:r w:rsidR="00A03733">
        <w:t>.</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lastRenderedPageBreak/>
        <w:drawing>
          <wp:inline distT="0" distB="0" distL="0" distR="0" wp14:anchorId="7404600A" wp14:editId="3E507E04">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14D80628" w14:textId="4CB95A44" w:rsidR="00E4173C" w:rsidRDefault="00C50295" w:rsidP="00717DF5">
      <w:pPr>
        <w:pStyle w:val="ListParagraph"/>
        <w:numPr>
          <w:ilvl w:val="0"/>
          <w:numId w:val="3"/>
        </w:numPr>
      </w:pPr>
      <w:r>
        <w:t xml:space="preserve">Visual Studio Code will now open. You will need to click on the </w:t>
      </w:r>
      <w:ins w:id="63" w:author="jonathan Hardwick" w:date="2023-12-09T18:28:00Z">
        <w:r w:rsidR="005C2A2E">
          <w:t>"</w:t>
        </w:r>
      </w:ins>
      <w:ins w:id="64" w:author="jonathan Hardwick" w:date="2023-12-09T18:27:00Z">
        <w:r w:rsidR="005C2A2E">
          <w:t>E</w:t>
        </w:r>
      </w:ins>
      <w:del w:id="65" w:author="jonathan Hardwick" w:date="2023-12-09T18:27:00Z">
        <w:r w:rsidDel="005C2A2E">
          <w:delText>e</w:delText>
        </w:r>
      </w:del>
      <w:r>
        <w:t>xtensions</w:t>
      </w:r>
      <w:ins w:id="66" w:author="jonathan Hardwick" w:date="2023-12-09T18:28:00Z">
        <w:r w:rsidR="005C2A2E">
          <w:t>”</w:t>
        </w:r>
      </w:ins>
      <w:r>
        <w:t xml:space="preserve"> icon </w:t>
      </w:r>
      <w:ins w:id="67" w:author="jonathan Hardwick" w:date="2023-12-09T18:28:00Z">
        <w:r w:rsidR="005C2A2E" w:rsidRPr="005C2A2E">
          <w:drawing>
            <wp:inline distT="0" distB="0" distL="0" distR="0" wp14:anchorId="0494C0D6" wp14:editId="59B6794E">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3"/>
                      <a:stretch>
                        <a:fillRect/>
                      </a:stretch>
                    </pic:blipFill>
                    <pic:spPr>
                      <a:xfrm>
                        <a:off x="0" y="0"/>
                        <a:ext cx="297206" cy="259102"/>
                      </a:xfrm>
                      <a:prstGeom prst="rect">
                        <a:avLst/>
                      </a:prstGeom>
                    </pic:spPr>
                  </pic:pic>
                </a:graphicData>
              </a:graphic>
            </wp:inline>
          </w:drawing>
        </w:r>
        <w:r w:rsidR="005C2A2E">
          <w:t xml:space="preserve"> </w:t>
        </w:r>
      </w:ins>
      <w:r>
        <w:t xml:space="preserve">so </w:t>
      </w:r>
      <w:del w:id="68" w:author="jonathan Hardwick" w:date="2023-12-09T18:29:00Z">
        <w:r w:rsidDel="005C2A2E">
          <w:delText xml:space="preserve">we can install </w:delText>
        </w:r>
      </w:del>
      <w:r>
        <w:t>the Python extension</w:t>
      </w:r>
      <w:ins w:id="69" w:author="jonathan Hardwick" w:date="2023-12-09T18:29:00Z">
        <w:r w:rsidR="005C2A2E">
          <w:t xml:space="preserve"> can be installed</w:t>
        </w:r>
      </w:ins>
      <w:r>
        <w:t xml:space="preserve"> </w:t>
      </w:r>
      <w:r w:rsidR="00117559">
        <w:t>and</w:t>
      </w:r>
      <w:r>
        <w:t xml:space="preserve"> </w:t>
      </w:r>
      <w:commentRangeStart w:id="70"/>
      <w:r>
        <w:t>write our Python code inside Visual Studio Code</w:t>
      </w:r>
      <w:commentRangeEnd w:id="70"/>
      <w:r w:rsidR="005C2A2E">
        <w:rPr>
          <w:rStyle w:val="CommentReference"/>
        </w:rPr>
        <w:commentReference w:id="70"/>
      </w:r>
      <w:r>
        <w:t>.</w:t>
      </w:r>
    </w:p>
    <w:p w14:paraId="590834CF" w14:textId="77777777" w:rsidR="00C50295" w:rsidRDefault="00C50295" w:rsidP="00C50295">
      <w:pPr>
        <w:pStyle w:val="ListParagraph"/>
      </w:pPr>
    </w:p>
    <w:p w14:paraId="32C3048A" w14:textId="472B0915" w:rsidR="00C50295" w:rsidRDefault="00C50295" w:rsidP="00C50295">
      <w:pPr>
        <w:pStyle w:val="ListParagraph"/>
      </w:pPr>
      <w:r>
        <w:rPr>
          <w:noProof/>
        </w:rPr>
        <w:drawing>
          <wp:inline distT="0" distB="0" distL="0" distR="0" wp14:anchorId="5B281C97" wp14:editId="4AF552B7">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5A5DBF08" w:rsidR="00C50295" w:rsidRDefault="00C50295" w:rsidP="00717DF5">
      <w:pPr>
        <w:pStyle w:val="ListParagraph"/>
        <w:numPr>
          <w:ilvl w:val="0"/>
          <w:numId w:val="3"/>
        </w:numPr>
      </w:pPr>
      <w:r>
        <w:t xml:space="preserve">Click on </w:t>
      </w:r>
      <w:ins w:id="71" w:author="jonathan Hardwick" w:date="2023-12-09T18:31:00Z">
        <w:r w:rsidR="005C2A2E">
          <w:t>“</w:t>
        </w:r>
      </w:ins>
      <w:r>
        <w:t>Install</w:t>
      </w:r>
      <w:ins w:id="72" w:author="jonathan Hardwick" w:date="2023-12-09T18:31:00Z">
        <w:r w:rsidR="005C2A2E">
          <w:t>”</w:t>
        </w:r>
      </w:ins>
      <w:r>
        <w:t xml:space="preserve"> under the Python Extension.</w:t>
      </w:r>
    </w:p>
    <w:p w14:paraId="46146C77" w14:textId="77777777" w:rsidR="00C50295" w:rsidRDefault="00C50295" w:rsidP="00C50295">
      <w:pPr>
        <w:pStyle w:val="ListParagraph"/>
      </w:pPr>
    </w:p>
    <w:p w14:paraId="0F58395C" w14:textId="1F381899" w:rsidR="00C50295" w:rsidRDefault="00C50295" w:rsidP="00C50295">
      <w:pPr>
        <w:pStyle w:val="ListParagraph"/>
      </w:pPr>
      <w:r>
        <w:rPr>
          <w:noProof/>
        </w:rPr>
        <w:drawing>
          <wp:inline distT="0" distB="0" distL="0" distR="0" wp14:anchorId="5291DFBA" wp14:editId="46411CA9">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2FFCAE56" w14:textId="77777777" w:rsidR="00C50295" w:rsidRDefault="00C50295" w:rsidP="00C50295">
      <w:pPr>
        <w:pStyle w:val="ListParagraph"/>
      </w:pPr>
    </w:p>
    <w:p w14:paraId="4CDFF183" w14:textId="77777777" w:rsidR="00C50295" w:rsidRDefault="00C50295" w:rsidP="00C50295">
      <w:pPr>
        <w:pStyle w:val="ListParagraph"/>
      </w:pPr>
    </w:p>
    <w:p w14:paraId="59BB6145" w14:textId="421AA863" w:rsidR="00C50295" w:rsidRDefault="003801FD" w:rsidP="00717DF5">
      <w:pPr>
        <w:pStyle w:val="ListParagraph"/>
        <w:numPr>
          <w:ilvl w:val="0"/>
          <w:numId w:val="3"/>
        </w:numPr>
      </w:pPr>
      <w:r>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3801FD">
      <w:pPr>
        <w:pStyle w:val="ListParagraph"/>
      </w:pPr>
      <w:r>
        <w:rPr>
          <w:noProof/>
        </w:rPr>
        <w:drawing>
          <wp:inline distT="0" distB="0" distL="0" distR="0" wp14:anchorId="2EC2C8DA" wp14:editId="034AB6BF">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40B1E27D" w14:textId="77777777" w:rsidR="003801FD" w:rsidRDefault="003801FD" w:rsidP="003801FD">
      <w:pPr>
        <w:pStyle w:val="ListParagraph"/>
      </w:pPr>
    </w:p>
    <w:p w14:paraId="0DE90DD1" w14:textId="07C762FA" w:rsidR="00EB7292" w:rsidRDefault="00EB7292" w:rsidP="00EB7292">
      <w:pPr>
        <w:pStyle w:val="Heading2"/>
        <w:rPr>
          <w:ins w:id="73" w:author="jonathan Hardwick" w:date="2023-12-09T18:37:00Z"/>
          <w:b/>
          <w:bCs/>
          <w:u w:val="single"/>
        </w:rPr>
      </w:pPr>
      <w:bookmarkStart w:id="74" w:name="_Toc153040378"/>
      <w:ins w:id="75" w:author="jonathan Hardwick" w:date="2023-12-09T18:34:00Z">
        <w:r w:rsidRPr="00EB7292">
          <w:rPr>
            <w:b/>
            <w:bCs/>
            <w:u w:val="single"/>
            <w:rPrChange w:id="76" w:author="jonathan Hardwick" w:date="2023-12-09T18:36:00Z">
              <w:rPr/>
            </w:rPrChange>
          </w:rPr>
          <w:t>Download Website Code:</w:t>
        </w:r>
      </w:ins>
      <w:bookmarkEnd w:id="74"/>
    </w:p>
    <w:p w14:paraId="18A375C0" w14:textId="37C84044" w:rsidR="00EB7292" w:rsidRPr="00EB7292" w:rsidRDefault="00EB7292" w:rsidP="00EB7292">
      <w:pPr>
        <w:rPr>
          <w:ins w:id="77" w:author="jonathan Hardwick" w:date="2023-12-09T18:34:00Z"/>
        </w:rPr>
        <w:pPrChange w:id="78" w:author="jonathan Hardwick" w:date="2023-12-09T18:37:00Z">
          <w:pPr>
            <w:pStyle w:val="Heading2"/>
          </w:pPr>
        </w:pPrChange>
      </w:pPr>
      <w:ins w:id="79" w:author="jonathan Hardwick" w:date="2023-12-09T18:37:00Z">
        <w:r>
          <w:t>You only need to choose one of the following methods to download the code.</w:t>
        </w:r>
      </w:ins>
    </w:p>
    <w:p w14:paraId="666C4245" w14:textId="643332CB" w:rsidR="00EB7292" w:rsidRPr="00EB7292" w:rsidRDefault="001E7032" w:rsidP="00EB7292">
      <w:pPr>
        <w:pStyle w:val="Heading3"/>
        <w:numPr>
          <w:ilvl w:val="0"/>
          <w:numId w:val="4"/>
        </w:numPr>
        <w:pPrChange w:id="80" w:author="jonathan Hardwick" w:date="2023-12-09T18:43:00Z">
          <w:pPr>
            <w:pStyle w:val="Heading2"/>
          </w:pPr>
        </w:pPrChange>
      </w:pPr>
      <w:bookmarkStart w:id="81" w:name="_Toc153040379"/>
      <w:r w:rsidRPr="001E7032">
        <w:t xml:space="preserve">Clone </w:t>
      </w:r>
      <w:ins w:id="82" w:author="jonathan Hardwick" w:date="2023-12-09T18:32:00Z">
        <w:r w:rsidR="005C2A2E">
          <w:t>CSC289</w:t>
        </w:r>
        <w:r w:rsidR="005C2A2E">
          <w:t xml:space="preserve"> </w:t>
        </w:r>
      </w:ins>
      <w:r w:rsidRPr="001E7032">
        <w:t>GitHub Repository</w:t>
      </w:r>
      <w:r>
        <w:t xml:space="preserve"> </w:t>
      </w:r>
      <w:del w:id="83" w:author="jonathan Hardwick" w:date="2023-12-09T18:32:00Z">
        <w:r w:rsidDel="005C2A2E">
          <w:delText>CSC289</w:delText>
        </w:r>
      </w:del>
      <w:bookmarkEnd w:id="81"/>
    </w:p>
    <w:p w14:paraId="6D396A12" w14:textId="00794F06" w:rsidR="00EB7292" w:rsidRDefault="00EB7292" w:rsidP="00EB7292">
      <w:pPr>
        <w:pStyle w:val="ListParagraph"/>
        <w:numPr>
          <w:ilvl w:val="1"/>
          <w:numId w:val="4"/>
        </w:numPr>
        <w:rPr>
          <w:ins w:id="84" w:author="jonathan Hardwick" w:date="2023-12-09T18:44:00Z"/>
        </w:rPr>
      </w:pPr>
      <w:ins w:id="85" w:author="jonathan Hardwick" w:date="2023-12-09T18:44:00Z">
        <w:r>
          <w:t xml:space="preserve">Install </w:t>
        </w:r>
        <w:proofErr w:type="spellStart"/>
        <w:r>
          <w:t>Github</w:t>
        </w:r>
        <w:proofErr w:type="spellEnd"/>
        <w:r>
          <w:t xml:space="preserve"> Desktop</w:t>
        </w:r>
      </w:ins>
    </w:p>
    <w:p w14:paraId="6ECD5546" w14:textId="26A85DC6" w:rsidR="00EB7292" w:rsidRDefault="00EB7292" w:rsidP="00EB7292">
      <w:pPr>
        <w:pStyle w:val="ListParagraph"/>
        <w:numPr>
          <w:ilvl w:val="2"/>
          <w:numId w:val="4"/>
        </w:numPr>
        <w:rPr>
          <w:ins w:id="86" w:author="jonathan Hardwick" w:date="2023-12-09T18:42:00Z"/>
        </w:rPr>
        <w:pPrChange w:id="87" w:author="jonathan Hardwick" w:date="2023-12-09T18:44:00Z">
          <w:pPr>
            <w:pStyle w:val="ListParagraph"/>
            <w:numPr>
              <w:ilvl w:val="1"/>
              <w:numId w:val="4"/>
            </w:numPr>
            <w:ind w:left="792" w:hanging="432"/>
          </w:pPr>
        </w:pPrChange>
      </w:pPr>
      <w:ins w:id="88" w:author="jonathan Hardwick" w:date="2023-12-09T18:38:00Z">
        <w:r>
          <w:t xml:space="preserve">First go to </w:t>
        </w:r>
      </w:ins>
      <w:ins w:id="89" w:author="jonathan Hardwick" w:date="2023-12-09T18:39:00Z">
        <w:r>
          <w:t>desktop.github.co</w:t>
        </w:r>
      </w:ins>
      <w:ins w:id="90" w:author="jonathan Hardwick" w:date="2023-12-09T18:40:00Z">
        <w:r>
          <w:t xml:space="preserve">m to download </w:t>
        </w:r>
      </w:ins>
      <w:proofErr w:type="spellStart"/>
      <w:ins w:id="91" w:author="jonathan Hardwick" w:date="2023-12-09T18:42:00Z">
        <w:r>
          <w:t>github</w:t>
        </w:r>
        <w:proofErr w:type="spellEnd"/>
        <w:r>
          <w:t xml:space="preserve"> desktop</w:t>
        </w:r>
      </w:ins>
      <w:ins w:id="92" w:author="jonathan Hardwick" w:date="2023-12-09T18:43:00Z">
        <w:r>
          <w:t>.  Click the “Download for Windows” button.</w:t>
        </w:r>
      </w:ins>
      <w:ins w:id="93" w:author="jonathan Hardwick" w:date="2023-12-09T18:46:00Z">
        <w:r w:rsidR="0049114A">
          <w:t xml:space="preserve"> </w:t>
        </w:r>
        <w:r w:rsidR="0049114A">
          <w:t>This will be downloaded to the downloads folder.</w:t>
        </w:r>
      </w:ins>
    </w:p>
    <w:p w14:paraId="0EF60216" w14:textId="422E4BF7" w:rsidR="00EB7292" w:rsidRDefault="00EB7292" w:rsidP="00EB7292">
      <w:pPr>
        <w:pStyle w:val="ListParagraph"/>
        <w:ind w:left="792"/>
        <w:rPr>
          <w:ins w:id="94" w:author="jonathan Hardwick" w:date="2023-12-09T18:45:00Z"/>
        </w:rPr>
      </w:pPr>
      <w:ins w:id="95" w:author="jonathan Hardwick" w:date="2023-12-09T18:42:00Z">
        <w:r w:rsidRPr="00EB7292">
          <w:drawing>
            <wp:inline distT="0" distB="0" distL="0" distR="0" wp14:anchorId="05252CAF" wp14:editId="52FB4E59">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41"/>
                      <a:stretch>
                        <a:fillRect/>
                      </a:stretch>
                    </pic:blipFill>
                    <pic:spPr>
                      <a:xfrm>
                        <a:off x="0" y="0"/>
                        <a:ext cx="5943600" cy="4674870"/>
                      </a:xfrm>
                      <a:prstGeom prst="rect">
                        <a:avLst/>
                      </a:prstGeom>
                    </pic:spPr>
                  </pic:pic>
                </a:graphicData>
              </a:graphic>
            </wp:inline>
          </w:drawing>
        </w:r>
      </w:ins>
    </w:p>
    <w:p w14:paraId="23C98903" w14:textId="6668165F" w:rsidR="0049114A" w:rsidRDefault="0049114A" w:rsidP="0049114A">
      <w:pPr>
        <w:pStyle w:val="ListParagraph"/>
        <w:numPr>
          <w:ilvl w:val="2"/>
          <w:numId w:val="4"/>
        </w:numPr>
        <w:rPr>
          <w:ins w:id="96" w:author="jonathan Hardwick" w:date="2023-12-09T18:46:00Z"/>
        </w:rPr>
      </w:pPr>
      <w:ins w:id="97" w:author="jonathan Hardwick" w:date="2023-12-09T18:46:00Z">
        <w:r>
          <w:t xml:space="preserve">Select the downloads icon in </w:t>
        </w:r>
        <w:proofErr w:type="spellStart"/>
        <w:proofErr w:type="gramStart"/>
        <w:r>
          <w:t>you</w:t>
        </w:r>
        <w:proofErr w:type="spellEnd"/>
        <w:proofErr w:type="gramEnd"/>
        <w:r>
          <w:t xml:space="preserve"> browser.</w:t>
        </w:r>
      </w:ins>
    </w:p>
    <w:p w14:paraId="56F6E645" w14:textId="5494B636" w:rsidR="0049114A" w:rsidRDefault="0049114A" w:rsidP="0049114A">
      <w:pPr>
        <w:pStyle w:val="ListParagraph"/>
        <w:numPr>
          <w:ilvl w:val="2"/>
          <w:numId w:val="4"/>
        </w:numPr>
        <w:rPr>
          <w:ins w:id="98" w:author="jonathan Hardwick" w:date="2023-12-09T18:38:00Z"/>
        </w:rPr>
        <w:pPrChange w:id="99" w:author="jonathan Hardwick" w:date="2023-12-09T18:45:00Z">
          <w:pPr>
            <w:pStyle w:val="ListParagraph"/>
            <w:numPr>
              <w:ilvl w:val="1"/>
              <w:numId w:val="4"/>
            </w:numPr>
            <w:ind w:left="792" w:hanging="432"/>
          </w:pPr>
        </w:pPrChange>
      </w:pPr>
      <w:ins w:id="100" w:author="jonathan Hardwick" w:date="2023-12-09T18:47:00Z">
        <w:r>
          <w:t xml:space="preserve"> Click on GithubDesktopSetup-x64 to start the installation process.</w:t>
        </w:r>
      </w:ins>
    </w:p>
    <w:p w14:paraId="5557B8A0" w14:textId="5D39004C" w:rsidR="00EB7292" w:rsidRDefault="00EB7292" w:rsidP="00EB7292">
      <w:pPr>
        <w:pStyle w:val="ListParagraph"/>
        <w:numPr>
          <w:ilvl w:val="1"/>
          <w:numId w:val="4"/>
        </w:numPr>
        <w:rPr>
          <w:ins w:id="101" w:author="jonathan Hardwick" w:date="2023-12-09T18:38:00Z"/>
        </w:rPr>
      </w:pPr>
      <w:ins w:id="102" w:author="jonathan Hardwick" w:date="2023-12-09T18:34:00Z">
        <w:r>
          <w:t xml:space="preserve">Clone the </w:t>
        </w:r>
        <w:proofErr w:type="spellStart"/>
        <w:r>
          <w:t>Github</w:t>
        </w:r>
        <w:proofErr w:type="spellEnd"/>
        <w:r>
          <w:t xml:space="preserve"> repo CSC289 to an empty folder on your </w:t>
        </w:r>
        <w:proofErr w:type="gramStart"/>
        <w:r>
          <w:t>computer</w:t>
        </w:r>
      </w:ins>
      <w:proofErr w:type="gramEnd"/>
    </w:p>
    <w:p w14:paraId="78167D0D" w14:textId="77777777" w:rsidR="00EB7292" w:rsidRDefault="00EB7292" w:rsidP="00EB7292">
      <w:pPr>
        <w:pStyle w:val="ListParagraph"/>
        <w:numPr>
          <w:ilvl w:val="2"/>
          <w:numId w:val="4"/>
        </w:numPr>
        <w:rPr>
          <w:ins w:id="103" w:author="jonathan Hardwick" w:date="2023-12-09T18:34:00Z"/>
        </w:rPr>
        <w:pPrChange w:id="104" w:author="jonathan Hardwick" w:date="2023-12-09T18:38:00Z">
          <w:pPr>
            <w:pStyle w:val="ListParagraph"/>
            <w:numPr>
              <w:numId w:val="4"/>
            </w:numPr>
            <w:ind w:left="360" w:hanging="360"/>
          </w:pPr>
        </w:pPrChange>
      </w:pPr>
    </w:p>
    <w:p w14:paraId="2152AFF0" w14:textId="77777777" w:rsidR="00EB7292" w:rsidRDefault="00EB7292" w:rsidP="00EB7292">
      <w:pPr>
        <w:pStyle w:val="ListParagraph"/>
        <w:numPr>
          <w:ilvl w:val="2"/>
          <w:numId w:val="4"/>
        </w:numPr>
        <w:rPr>
          <w:ins w:id="105" w:author="jonathan Hardwick" w:date="2023-12-09T18:36:00Z"/>
        </w:rPr>
      </w:pPr>
      <w:proofErr w:type="spellStart"/>
      <w:ins w:id="106" w:author="jonathan Hardwick" w:date="2023-12-09T18:34:00Z">
        <w:r>
          <w:t>Github</w:t>
        </w:r>
        <w:proofErr w:type="spellEnd"/>
        <w:r>
          <w:t xml:space="preserve"> repository (</w:t>
        </w:r>
        <w:r>
          <w:fldChar w:fldCharType="begin"/>
        </w:r>
        <w:r>
          <w:instrText>HYPERLINK "https://github.com/MrChiff/CSC289"</w:instrText>
        </w:r>
        <w:r>
          <w:fldChar w:fldCharType="separate"/>
        </w:r>
        <w:r w:rsidRPr="00416D04">
          <w:rPr>
            <w:rStyle w:val="Hyperlink"/>
          </w:rPr>
          <w:t>https://github.com/MrChiff/CSC289</w:t>
        </w:r>
        <w:r>
          <w:rPr>
            <w:rStyle w:val="Hyperlink"/>
          </w:rPr>
          <w:fldChar w:fldCharType="end"/>
        </w:r>
        <w:r>
          <w:t>)</w:t>
        </w:r>
      </w:ins>
    </w:p>
    <w:p w14:paraId="60E667E7" w14:textId="056E10FC" w:rsidR="00EB7292" w:rsidRDefault="00EB7292" w:rsidP="00EB7292">
      <w:pPr>
        <w:pStyle w:val="Heading3"/>
        <w:numPr>
          <w:ilvl w:val="0"/>
          <w:numId w:val="4"/>
        </w:numPr>
        <w:rPr>
          <w:ins w:id="107" w:author="jonathan Hardwick" w:date="2023-12-09T18:34:00Z"/>
        </w:rPr>
        <w:pPrChange w:id="108" w:author="jonathan Hardwick" w:date="2023-12-09T18:37:00Z">
          <w:pPr>
            <w:pStyle w:val="ListParagraph"/>
            <w:numPr>
              <w:ilvl w:val="1"/>
              <w:numId w:val="4"/>
            </w:numPr>
            <w:ind w:left="792" w:hanging="432"/>
          </w:pPr>
        </w:pPrChange>
      </w:pPr>
      <w:bookmarkStart w:id="109" w:name="_Toc153040380"/>
      <w:ins w:id="110" w:author="jonathan Hardwick" w:date="2023-12-09T18:36:00Z">
        <w:r>
          <w:t xml:space="preserve">Download Zip </w:t>
        </w:r>
        <w:proofErr w:type="gramStart"/>
        <w:r>
          <w:t>file</w:t>
        </w:r>
      </w:ins>
      <w:bookmarkEnd w:id="109"/>
      <w:proofErr w:type="gramEnd"/>
    </w:p>
    <w:p w14:paraId="7C344D8B" w14:textId="6DF4D301" w:rsidR="00EB7292" w:rsidRDefault="0049114A" w:rsidP="00EB7292">
      <w:pPr>
        <w:pStyle w:val="ListParagraph"/>
        <w:numPr>
          <w:ilvl w:val="1"/>
          <w:numId w:val="4"/>
        </w:numPr>
        <w:rPr>
          <w:ins w:id="111" w:author="jonathan Hardwick" w:date="2023-12-09T18:34:00Z"/>
        </w:rPr>
      </w:pPr>
      <w:ins w:id="112" w:author="jonathan Hardwick" w:date="2023-12-09T18:48:00Z">
        <w:r>
          <w:t xml:space="preserve">Visit </w:t>
        </w:r>
        <w:r>
          <w:fldChar w:fldCharType="begin"/>
        </w:r>
        <w:r>
          <w:instrText>HYPERLINK "</w:instrText>
        </w:r>
        <w:r w:rsidRPr="0049114A">
          <w:rPr>
            <w:rPrChange w:id="113" w:author="jonathan Hardwick" w:date="2023-12-09T18:48:00Z">
              <w:rPr>
                <w:rStyle w:val="Hyperlink"/>
              </w:rPr>
            </w:rPrChange>
          </w:rPr>
          <w:instrText>https://github.com/MrChiff/CSC289</w:instrText>
        </w:r>
        <w:r>
          <w:instrText>"</w:instrText>
        </w:r>
        <w:r>
          <w:fldChar w:fldCharType="separate"/>
        </w:r>
        <w:r w:rsidRPr="0049114A">
          <w:rPr>
            <w:rStyle w:val="Hyperlink"/>
          </w:rPr>
          <w:t>https://github.com/MrChiff/CSC289</w:t>
        </w:r>
        <w:r>
          <w:fldChar w:fldCharType="end"/>
        </w:r>
        <w:r>
          <w:t>, in your browser.</w:t>
        </w:r>
      </w:ins>
    </w:p>
    <w:p w14:paraId="7D8FD902" w14:textId="13829673" w:rsidR="00EB7292" w:rsidRDefault="00EB7292" w:rsidP="00EB7292">
      <w:pPr>
        <w:pStyle w:val="ListParagraph"/>
        <w:numPr>
          <w:ilvl w:val="2"/>
          <w:numId w:val="4"/>
        </w:numPr>
        <w:rPr>
          <w:ins w:id="114" w:author="jonathan Hardwick" w:date="2023-12-09T18:34:00Z"/>
        </w:rPr>
      </w:pPr>
      <w:ins w:id="115" w:author="jonathan Hardwick" w:date="2023-12-09T18:34:00Z">
        <w:r>
          <w:t xml:space="preserve">Click the green </w:t>
        </w:r>
      </w:ins>
      <w:ins w:id="116" w:author="jonathan Hardwick" w:date="2023-12-09T18:50:00Z">
        <w:r w:rsidR="0049114A">
          <w:t>“&lt;&gt; C</w:t>
        </w:r>
      </w:ins>
      <w:ins w:id="117" w:author="jonathan Hardwick" w:date="2023-12-09T18:34:00Z">
        <w:r>
          <w:t>ode</w:t>
        </w:r>
      </w:ins>
      <w:ins w:id="118" w:author="jonathan Hardwick" w:date="2023-12-09T18:50:00Z">
        <w:r w:rsidR="0049114A">
          <w:t>”</w:t>
        </w:r>
      </w:ins>
      <w:ins w:id="119" w:author="jonathan Hardwick" w:date="2023-12-09T18:34:00Z">
        <w:r>
          <w:t xml:space="preserve"> button and select download zip from the </w:t>
        </w:r>
        <w:proofErr w:type="gramStart"/>
        <w:r>
          <w:t>drop down</w:t>
        </w:r>
        <w:proofErr w:type="gramEnd"/>
        <w:r>
          <w:t xml:space="preserve"> menu.</w:t>
        </w:r>
      </w:ins>
      <w:ins w:id="120" w:author="jonathan Hardwick" w:date="2023-12-09T18:50:00Z">
        <w:r w:rsidR="0049114A">
          <w:t xml:space="preserve">  This will download the zip file to the downloads folder.</w:t>
        </w:r>
      </w:ins>
    </w:p>
    <w:p w14:paraId="12852A53" w14:textId="7D748D30" w:rsidR="00EB7292" w:rsidRDefault="0049114A" w:rsidP="00EB7292">
      <w:pPr>
        <w:ind w:left="720"/>
        <w:rPr>
          <w:ins w:id="121" w:author="jonathan Hardwick" w:date="2023-12-09T18:50:00Z"/>
        </w:rPr>
      </w:pPr>
      <w:ins w:id="122" w:author="jonathan Hardwick" w:date="2023-12-09T18:49:00Z">
        <w:r w:rsidRPr="0049114A">
          <w:lastRenderedPageBreak/>
          <w:drawing>
            <wp:inline distT="0" distB="0" distL="0" distR="0" wp14:anchorId="7B59659E" wp14:editId="06EA66C3">
              <wp:extent cx="5943600" cy="4974590"/>
              <wp:effectExtent l="0" t="0" r="0" b="0"/>
              <wp:docPr id="1522545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45335" name="Picture 1" descr="A screenshot of a computer&#10;&#10;Description automatically generated"/>
                      <pic:cNvPicPr/>
                    </pic:nvPicPr>
                    <pic:blipFill>
                      <a:blip r:embed="rId42"/>
                      <a:stretch>
                        <a:fillRect/>
                      </a:stretch>
                    </pic:blipFill>
                    <pic:spPr>
                      <a:xfrm>
                        <a:off x="0" y="0"/>
                        <a:ext cx="5943600" cy="4974590"/>
                      </a:xfrm>
                      <a:prstGeom prst="rect">
                        <a:avLst/>
                      </a:prstGeom>
                    </pic:spPr>
                  </pic:pic>
                </a:graphicData>
              </a:graphic>
            </wp:inline>
          </w:drawing>
        </w:r>
      </w:ins>
    </w:p>
    <w:p w14:paraId="3BEA1A29" w14:textId="3EB9FAC2" w:rsidR="00EB472D" w:rsidRDefault="0049114A" w:rsidP="0049114A">
      <w:pPr>
        <w:pStyle w:val="ListParagraph"/>
        <w:numPr>
          <w:ilvl w:val="2"/>
          <w:numId w:val="4"/>
        </w:numPr>
        <w:rPr>
          <w:ins w:id="123" w:author="jonathan Hardwick" w:date="2023-12-09T18:51:00Z"/>
        </w:rPr>
      </w:pPr>
      <w:ins w:id="124" w:author="jonathan Hardwick" w:date="2023-12-09T18:50:00Z">
        <w:r>
          <w:t xml:space="preserve">Unzip the </w:t>
        </w:r>
      </w:ins>
      <w:ins w:id="125" w:author="jonathan Hardwick" w:date="2023-12-09T18:51:00Z">
        <w:r>
          <w:t>file.</w:t>
        </w:r>
      </w:ins>
    </w:p>
    <w:p w14:paraId="2426FE8E" w14:textId="77777777" w:rsidR="0049114A" w:rsidRDefault="0049114A" w:rsidP="0049114A">
      <w:pPr>
        <w:pStyle w:val="Heading2"/>
        <w:rPr>
          <w:ins w:id="126" w:author="jonathan Hardwick" w:date="2023-12-09T18:52:00Z"/>
        </w:rPr>
        <w:pPrChange w:id="127" w:author="jonathan Hardwick" w:date="2023-12-09T18:52:00Z">
          <w:pPr>
            <w:pStyle w:val="Heading1"/>
          </w:pPr>
        </w:pPrChange>
      </w:pPr>
      <w:bookmarkStart w:id="128" w:name="_Toc153040381"/>
      <w:ins w:id="129" w:author="jonathan Hardwick" w:date="2023-12-09T18:52:00Z">
        <w:r w:rsidRPr="0049114A">
          <w:rPr>
            <w:b/>
            <w:bCs/>
            <w:u w:val="single"/>
            <w:rPrChange w:id="130" w:author="jonathan Hardwick" w:date="2023-12-09T18:52:00Z">
              <w:rPr/>
            </w:rPrChange>
          </w:rPr>
          <w:t>Installation</w:t>
        </w:r>
        <w:r>
          <w:t>:</w:t>
        </w:r>
        <w:bookmarkEnd w:id="128"/>
      </w:ins>
    </w:p>
    <w:p w14:paraId="476F90F4" w14:textId="77777777" w:rsidR="0075210D" w:rsidRDefault="0075210D" w:rsidP="0075210D">
      <w:pPr>
        <w:pStyle w:val="ListParagraph"/>
        <w:numPr>
          <w:ilvl w:val="0"/>
          <w:numId w:val="4"/>
        </w:numPr>
        <w:rPr>
          <w:ins w:id="131" w:author="jonathan Hardwick" w:date="2023-12-09T18:53:00Z"/>
        </w:rPr>
      </w:pPr>
      <w:ins w:id="132" w:author="jonathan Hardwick" w:date="2023-12-09T18:53:00Z">
        <w:r>
          <w:t xml:space="preserve">Open command prompt on windows. (press the windows key and type </w:t>
        </w:r>
        <w:proofErr w:type="spellStart"/>
        <w:r>
          <w:t>cmd</w:t>
        </w:r>
        <w:proofErr w:type="spellEnd"/>
        <w:r>
          <w:t xml:space="preserve"> and select command prompt)</w:t>
        </w:r>
      </w:ins>
    </w:p>
    <w:p w14:paraId="1E18B4CA" w14:textId="77777777" w:rsidR="0075210D" w:rsidRDefault="0075210D" w:rsidP="0075210D">
      <w:pPr>
        <w:pStyle w:val="ListParagraph"/>
        <w:numPr>
          <w:ilvl w:val="0"/>
          <w:numId w:val="4"/>
        </w:numPr>
        <w:rPr>
          <w:ins w:id="133" w:author="jonathan Hardwick" w:date="2023-12-09T18:53:00Z"/>
        </w:rPr>
      </w:pPr>
      <w:ins w:id="134" w:author="jonathan Hardwick" w:date="2023-12-09T18:53:00Z">
        <w:r>
          <w:t xml:space="preserve">In the Command Prompt window, </w:t>
        </w:r>
      </w:ins>
    </w:p>
    <w:p w14:paraId="34DC5C2F" w14:textId="77777777" w:rsidR="0075210D" w:rsidRDefault="0075210D" w:rsidP="0075210D">
      <w:pPr>
        <w:pStyle w:val="ListParagraph"/>
        <w:numPr>
          <w:ilvl w:val="1"/>
          <w:numId w:val="4"/>
        </w:numPr>
        <w:rPr>
          <w:ins w:id="135" w:author="jonathan Hardwick" w:date="2023-12-09T18:53:00Z"/>
        </w:rPr>
      </w:pPr>
      <w:ins w:id="136" w:author="jonathan Hardwick" w:date="2023-12-09T18:53:00Z">
        <w:r>
          <w:t xml:space="preserve">Navigate to the new folder.  </w:t>
        </w:r>
      </w:ins>
    </w:p>
    <w:p w14:paraId="04C956C3" w14:textId="77777777" w:rsidR="0075210D" w:rsidRDefault="0075210D" w:rsidP="0075210D">
      <w:pPr>
        <w:pStyle w:val="ListParagraph"/>
        <w:numPr>
          <w:ilvl w:val="2"/>
          <w:numId w:val="4"/>
        </w:numPr>
        <w:rPr>
          <w:ins w:id="137" w:author="jonathan Hardwick" w:date="2023-12-09T18:53:00Z"/>
        </w:rPr>
      </w:pPr>
      <w:ins w:id="138" w:author="jonathan Hardwick" w:date="2023-12-09T18:53:00Z">
        <w:r>
          <w:t xml:space="preserve">Use the command:  </w:t>
        </w:r>
        <w:r w:rsidRPr="005D4EA6">
          <w:rPr>
            <w:rFonts w:ascii="Consolas" w:hAnsi="Consolas"/>
          </w:rPr>
          <w:t xml:space="preserve">cd “path to new </w:t>
        </w:r>
        <w:proofErr w:type="gramStart"/>
        <w:r w:rsidRPr="005D4EA6">
          <w:rPr>
            <w:rFonts w:ascii="Consolas" w:hAnsi="Consolas"/>
          </w:rPr>
          <w:t>folder”</w:t>
        </w:r>
        <w:proofErr w:type="gramEnd"/>
      </w:ins>
    </w:p>
    <w:p w14:paraId="3B122898" w14:textId="77777777" w:rsidR="0075210D" w:rsidRDefault="0075210D" w:rsidP="0075210D">
      <w:pPr>
        <w:pStyle w:val="ListParagraph"/>
        <w:numPr>
          <w:ilvl w:val="1"/>
          <w:numId w:val="4"/>
        </w:numPr>
        <w:rPr>
          <w:ins w:id="139" w:author="jonathan Hardwick" w:date="2023-12-09T18:53:00Z"/>
        </w:rPr>
      </w:pPr>
      <w:ins w:id="140" w:author="jonathan Hardwick" w:date="2023-12-09T18:53:00Z">
        <w:r>
          <w:t xml:space="preserve">Create a Python virtual environment. </w:t>
        </w:r>
      </w:ins>
    </w:p>
    <w:p w14:paraId="42AC1A13" w14:textId="77777777" w:rsidR="0075210D" w:rsidRDefault="0075210D" w:rsidP="0075210D">
      <w:pPr>
        <w:pStyle w:val="ListParagraph"/>
        <w:numPr>
          <w:ilvl w:val="2"/>
          <w:numId w:val="4"/>
        </w:numPr>
        <w:rPr>
          <w:ins w:id="141" w:author="jonathan Hardwick" w:date="2023-12-09T18:53:00Z"/>
        </w:rPr>
      </w:pPr>
      <w:ins w:id="142" w:author="jonathan Hardwick" w:date="2023-12-09T18:53:00Z">
        <w:r>
          <w:t>Use the command</w:t>
        </w:r>
        <w:r w:rsidRPr="005D4EA6">
          <w:rPr>
            <w:rFonts w:ascii="Consolas" w:hAnsi="Consolas"/>
          </w:rPr>
          <w:t xml:space="preserve">:  python -m </w:t>
        </w:r>
        <w:proofErr w:type="spellStart"/>
        <w:r w:rsidRPr="005D4EA6">
          <w:rPr>
            <w:rFonts w:ascii="Consolas" w:hAnsi="Consolas"/>
          </w:rPr>
          <w:t>virtualenv</w:t>
        </w:r>
        <w:proofErr w:type="spellEnd"/>
        <w:r w:rsidRPr="005D4EA6">
          <w:rPr>
            <w:rFonts w:ascii="Consolas" w:hAnsi="Consolas"/>
          </w:rPr>
          <w:t xml:space="preserve"> “your env </w:t>
        </w:r>
        <w:proofErr w:type="gramStart"/>
        <w:r w:rsidRPr="005D4EA6">
          <w:rPr>
            <w:rFonts w:ascii="Consolas" w:hAnsi="Consolas"/>
          </w:rPr>
          <w:t>name”</w:t>
        </w:r>
        <w:proofErr w:type="gramEnd"/>
      </w:ins>
    </w:p>
    <w:p w14:paraId="5F710FFC" w14:textId="77777777" w:rsidR="0075210D" w:rsidRDefault="0075210D" w:rsidP="0075210D">
      <w:pPr>
        <w:pStyle w:val="ListParagraph"/>
        <w:numPr>
          <w:ilvl w:val="1"/>
          <w:numId w:val="4"/>
        </w:numPr>
        <w:rPr>
          <w:ins w:id="143" w:author="jonathan Hardwick" w:date="2023-12-09T18:53:00Z"/>
        </w:rPr>
      </w:pPr>
      <w:ins w:id="144" w:author="jonathan Hardwick" w:date="2023-12-09T18:53:00Z">
        <w:r>
          <w:t xml:space="preserve">Activate the virtual environment. </w:t>
        </w:r>
      </w:ins>
    </w:p>
    <w:p w14:paraId="0F7F2286" w14:textId="77777777" w:rsidR="0075210D" w:rsidRDefault="0075210D" w:rsidP="0075210D">
      <w:pPr>
        <w:pStyle w:val="ListParagraph"/>
        <w:numPr>
          <w:ilvl w:val="2"/>
          <w:numId w:val="4"/>
        </w:numPr>
        <w:rPr>
          <w:ins w:id="145" w:author="jonathan Hardwick" w:date="2023-12-09T18:53:00Z"/>
        </w:rPr>
      </w:pPr>
      <w:ins w:id="146" w:author="jonathan Hardwick" w:date="2023-12-09T18:53:00Z">
        <w:r>
          <w:t>Use the command:</w:t>
        </w:r>
        <w:proofErr w:type="gramStart"/>
        <w:r>
          <w:t xml:space="preserve">  </w:t>
        </w:r>
        <w:r w:rsidRPr="005D4EA6">
          <w:rPr>
            <w:rFonts w:ascii="Consolas" w:hAnsi="Consolas"/>
          </w:rPr>
          <w:t>.</w:t>
        </w:r>
        <w:proofErr w:type="gramEnd"/>
        <w:r w:rsidRPr="005D4EA6">
          <w:rPr>
            <w:rFonts w:ascii="Consolas" w:hAnsi="Consolas"/>
          </w:rPr>
          <w:t>\”your env name”\Scripts\activate</w:t>
        </w:r>
      </w:ins>
    </w:p>
    <w:p w14:paraId="1B5C1858" w14:textId="77777777" w:rsidR="0075210D" w:rsidRDefault="0075210D" w:rsidP="0075210D">
      <w:pPr>
        <w:pStyle w:val="ListParagraph"/>
        <w:numPr>
          <w:ilvl w:val="1"/>
          <w:numId w:val="4"/>
        </w:numPr>
        <w:rPr>
          <w:ins w:id="147" w:author="jonathan Hardwick" w:date="2023-12-09T18:53:00Z"/>
        </w:rPr>
      </w:pPr>
      <w:ins w:id="148" w:author="jonathan Hardwick" w:date="2023-12-09T18:53:00Z">
        <w:r>
          <w:t xml:space="preserve">Install the necessary modules. </w:t>
        </w:r>
      </w:ins>
    </w:p>
    <w:p w14:paraId="371E9B25" w14:textId="77777777" w:rsidR="0075210D" w:rsidRDefault="0075210D" w:rsidP="0075210D">
      <w:pPr>
        <w:pStyle w:val="ListParagraph"/>
        <w:numPr>
          <w:ilvl w:val="2"/>
          <w:numId w:val="4"/>
        </w:numPr>
        <w:rPr>
          <w:ins w:id="149" w:author="jonathan Hardwick" w:date="2023-12-09T18:53:00Z"/>
        </w:rPr>
      </w:pPr>
      <w:ins w:id="150" w:author="jonathan Hardwick" w:date="2023-12-09T18:53:00Z">
        <w:r>
          <w:t xml:space="preserve">Use the command:  </w:t>
        </w:r>
        <w:r w:rsidRPr="005D4EA6">
          <w:rPr>
            <w:rFonts w:ascii="Consolas" w:hAnsi="Consolas"/>
          </w:rPr>
          <w:t xml:space="preserve">pip install -r </w:t>
        </w:r>
        <w:proofErr w:type="spellStart"/>
        <w:r w:rsidRPr="005D4EA6">
          <w:rPr>
            <w:rFonts w:ascii="Consolas" w:hAnsi="Consolas"/>
          </w:rPr>
          <w:t>reqs.text</w:t>
        </w:r>
        <w:proofErr w:type="spellEnd"/>
      </w:ins>
    </w:p>
    <w:p w14:paraId="2C32B69B" w14:textId="77777777" w:rsidR="0075210D" w:rsidRDefault="0075210D" w:rsidP="0075210D">
      <w:pPr>
        <w:pStyle w:val="ListParagraph"/>
        <w:numPr>
          <w:ilvl w:val="1"/>
          <w:numId w:val="4"/>
        </w:numPr>
        <w:rPr>
          <w:ins w:id="151" w:author="jonathan Hardwick" w:date="2023-12-09T18:53:00Z"/>
        </w:rPr>
      </w:pPr>
      <w:ins w:id="152" w:author="jonathan Hardwick" w:date="2023-12-09T18:53:00Z">
        <w:r>
          <w:t xml:space="preserve">Uninstall </w:t>
        </w:r>
        <w:proofErr w:type="spellStart"/>
        <w:r>
          <w:t>werkzeug</w:t>
        </w:r>
        <w:proofErr w:type="spellEnd"/>
        <w:r>
          <w:t xml:space="preserve">. </w:t>
        </w:r>
      </w:ins>
    </w:p>
    <w:p w14:paraId="30941BD2" w14:textId="77777777" w:rsidR="0075210D" w:rsidRDefault="0075210D" w:rsidP="0075210D">
      <w:pPr>
        <w:pStyle w:val="ListParagraph"/>
        <w:numPr>
          <w:ilvl w:val="2"/>
          <w:numId w:val="4"/>
        </w:numPr>
        <w:rPr>
          <w:ins w:id="153" w:author="jonathan Hardwick" w:date="2023-12-09T18:53:00Z"/>
        </w:rPr>
      </w:pPr>
      <w:ins w:id="154" w:author="jonathan Hardwick" w:date="2023-12-09T18:53:00Z">
        <w:r>
          <w:t xml:space="preserve">Use the command:  </w:t>
        </w:r>
        <w:r w:rsidRPr="005D4EA6">
          <w:rPr>
            <w:rFonts w:ascii="Consolas" w:hAnsi="Consolas"/>
          </w:rPr>
          <w:t xml:space="preserve">pip uninstall </w:t>
        </w:r>
        <w:proofErr w:type="spellStart"/>
        <w:proofErr w:type="gramStart"/>
        <w:r w:rsidRPr="005D4EA6">
          <w:rPr>
            <w:rFonts w:ascii="Consolas" w:hAnsi="Consolas"/>
          </w:rPr>
          <w:t>werkzeug</w:t>
        </w:r>
        <w:proofErr w:type="spellEnd"/>
        <w:proofErr w:type="gramEnd"/>
      </w:ins>
    </w:p>
    <w:p w14:paraId="3CFC1404" w14:textId="77777777" w:rsidR="0075210D" w:rsidRDefault="0075210D" w:rsidP="0075210D">
      <w:pPr>
        <w:pStyle w:val="ListParagraph"/>
        <w:numPr>
          <w:ilvl w:val="2"/>
          <w:numId w:val="4"/>
        </w:numPr>
        <w:rPr>
          <w:ins w:id="155" w:author="jonathan Hardwick" w:date="2023-12-09T18:53:00Z"/>
        </w:rPr>
      </w:pPr>
      <w:ins w:id="156" w:author="jonathan Hardwick" w:date="2023-12-09T18:53:00Z">
        <w:r>
          <w:t>Enter Y to uninstall the module.</w:t>
        </w:r>
      </w:ins>
    </w:p>
    <w:p w14:paraId="2D98B74B" w14:textId="77777777" w:rsidR="0075210D" w:rsidRDefault="0075210D" w:rsidP="0075210D">
      <w:pPr>
        <w:pStyle w:val="ListParagraph"/>
        <w:numPr>
          <w:ilvl w:val="1"/>
          <w:numId w:val="4"/>
        </w:numPr>
        <w:rPr>
          <w:ins w:id="157" w:author="jonathan Hardwick" w:date="2023-12-09T18:53:00Z"/>
        </w:rPr>
      </w:pPr>
      <w:ins w:id="158" w:author="jonathan Hardwick" w:date="2023-12-09T18:53:00Z">
        <w:r>
          <w:lastRenderedPageBreak/>
          <w:t xml:space="preserve">Install </w:t>
        </w:r>
        <w:proofErr w:type="spellStart"/>
        <w:r>
          <w:t>werkzeug</w:t>
        </w:r>
        <w:proofErr w:type="spellEnd"/>
        <w:r>
          <w:t xml:space="preserve"> v2.3.7. </w:t>
        </w:r>
      </w:ins>
    </w:p>
    <w:p w14:paraId="56BC89EB" w14:textId="77777777" w:rsidR="0075210D" w:rsidRDefault="0075210D" w:rsidP="0075210D">
      <w:pPr>
        <w:pStyle w:val="ListParagraph"/>
        <w:numPr>
          <w:ilvl w:val="2"/>
          <w:numId w:val="4"/>
        </w:numPr>
        <w:rPr>
          <w:ins w:id="159" w:author="jonathan Hardwick" w:date="2023-12-09T18:53:00Z"/>
        </w:rPr>
      </w:pPr>
      <w:ins w:id="160" w:author="jonathan Hardwick" w:date="2023-12-09T18:53:00Z">
        <w:r>
          <w:t xml:space="preserve">Use the command:  </w:t>
        </w:r>
        <w:r w:rsidRPr="005D4EA6">
          <w:rPr>
            <w:rFonts w:ascii="Consolas" w:hAnsi="Consolas"/>
          </w:rPr>
          <w:t xml:space="preserve">pip install </w:t>
        </w:r>
        <w:proofErr w:type="spellStart"/>
        <w:r w:rsidRPr="005D4EA6">
          <w:rPr>
            <w:rFonts w:ascii="Consolas" w:hAnsi="Consolas"/>
          </w:rPr>
          <w:t>werkzeug</w:t>
        </w:r>
        <w:proofErr w:type="spellEnd"/>
        <w:r w:rsidRPr="005D4EA6">
          <w:rPr>
            <w:rFonts w:ascii="Consolas" w:hAnsi="Consolas"/>
          </w:rPr>
          <w:t>==2.3.7</w:t>
        </w:r>
      </w:ins>
    </w:p>
    <w:p w14:paraId="1A03D5C3" w14:textId="77777777" w:rsidR="0075210D" w:rsidRDefault="0075210D" w:rsidP="0075210D">
      <w:pPr>
        <w:pStyle w:val="ListParagraph"/>
        <w:numPr>
          <w:ilvl w:val="1"/>
          <w:numId w:val="4"/>
        </w:numPr>
        <w:rPr>
          <w:ins w:id="161" w:author="jonathan Hardwick" w:date="2023-12-09T18:53:00Z"/>
        </w:rPr>
      </w:pPr>
      <w:ins w:id="162" w:author="jonathan Hardwick" w:date="2023-12-09T18:53:00Z">
        <w:r>
          <w:t xml:space="preserve">Change directory to the project folder. </w:t>
        </w:r>
      </w:ins>
    </w:p>
    <w:p w14:paraId="202C6811" w14:textId="77777777" w:rsidR="0075210D" w:rsidRDefault="0075210D" w:rsidP="0075210D">
      <w:pPr>
        <w:pStyle w:val="ListParagraph"/>
        <w:numPr>
          <w:ilvl w:val="2"/>
          <w:numId w:val="4"/>
        </w:numPr>
        <w:rPr>
          <w:ins w:id="163" w:author="jonathan Hardwick" w:date="2023-12-09T18:53:00Z"/>
        </w:rPr>
      </w:pPr>
      <w:ins w:id="164" w:author="jonathan Hardwick" w:date="2023-12-09T18:53:00Z">
        <w:r>
          <w:t xml:space="preserve">Use the command:  </w:t>
        </w:r>
        <w:r w:rsidRPr="005D4EA6">
          <w:rPr>
            <w:rFonts w:ascii="Consolas" w:hAnsi="Consolas"/>
          </w:rPr>
          <w:t xml:space="preserve">cd </w:t>
        </w:r>
        <w:proofErr w:type="spellStart"/>
        <w:r w:rsidRPr="005D4EA6">
          <w:rPr>
            <w:rFonts w:ascii="Consolas" w:hAnsi="Consolas"/>
          </w:rPr>
          <w:t>project_</w:t>
        </w:r>
        <w:proofErr w:type="gramStart"/>
        <w:r w:rsidRPr="005D4EA6">
          <w:rPr>
            <w:rFonts w:ascii="Consolas" w:hAnsi="Consolas"/>
          </w:rPr>
          <w:t>beach</w:t>
        </w:r>
        <w:proofErr w:type="spellEnd"/>
        <w:proofErr w:type="gramEnd"/>
        <w:r>
          <w:t xml:space="preserve">  </w:t>
        </w:r>
      </w:ins>
    </w:p>
    <w:p w14:paraId="62A11FED" w14:textId="77777777" w:rsidR="0075210D" w:rsidRDefault="0075210D" w:rsidP="0075210D">
      <w:pPr>
        <w:pStyle w:val="ListParagraph"/>
        <w:numPr>
          <w:ilvl w:val="1"/>
          <w:numId w:val="4"/>
        </w:numPr>
        <w:rPr>
          <w:ins w:id="165" w:author="jonathan Hardwick" w:date="2023-12-09T18:53:00Z"/>
        </w:rPr>
      </w:pPr>
      <w:ins w:id="166" w:author="jonathan Hardwick" w:date="2023-12-09T18:53:00Z">
        <w:r>
          <w:t>Initialize the website.</w:t>
        </w:r>
      </w:ins>
    </w:p>
    <w:p w14:paraId="5A52B970" w14:textId="77777777" w:rsidR="0075210D" w:rsidRDefault="0075210D" w:rsidP="0075210D">
      <w:pPr>
        <w:pStyle w:val="ListParagraph"/>
        <w:numPr>
          <w:ilvl w:val="2"/>
          <w:numId w:val="4"/>
        </w:numPr>
        <w:rPr>
          <w:ins w:id="167" w:author="jonathan Hardwick" w:date="2023-12-09T18:53:00Z"/>
        </w:rPr>
      </w:pPr>
      <w:ins w:id="168" w:author="jonathan Hardwick" w:date="2023-12-09T18:53:00Z">
        <w:r>
          <w:t xml:space="preserve">Use the command:  </w:t>
        </w:r>
        <w:r w:rsidRPr="005D4EA6">
          <w:rPr>
            <w:rFonts w:ascii="Consolas" w:hAnsi="Consolas"/>
          </w:rPr>
          <w:t xml:space="preserve">python </w:t>
        </w:r>
        <w:proofErr w:type="gramStart"/>
        <w:r w:rsidRPr="005D4EA6">
          <w:rPr>
            <w:rFonts w:ascii="Consolas" w:hAnsi="Consolas"/>
          </w:rPr>
          <w:t>run.py</w:t>
        </w:r>
        <w:proofErr w:type="gramEnd"/>
      </w:ins>
    </w:p>
    <w:p w14:paraId="32A0DE92" w14:textId="77777777" w:rsidR="0075210D" w:rsidRDefault="0075210D" w:rsidP="0075210D">
      <w:pPr>
        <w:pStyle w:val="ListParagraph"/>
        <w:numPr>
          <w:ilvl w:val="0"/>
          <w:numId w:val="4"/>
        </w:numPr>
        <w:rPr>
          <w:ins w:id="169" w:author="jonathan Hardwick" w:date="2023-12-09T18:53:00Z"/>
        </w:rPr>
      </w:pPr>
      <w:ins w:id="170" w:author="jonathan Hardwick" w:date="2023-12-09T18:53:00Z">
        <w:r>
          <w:t xml:space="preserve">Go to the website </w:t>
        </w:r>
        <w:r>
          <w:fldChar w:fldCharType="begin"/>
        </w:r>
        <w:r>
          <w:instrText>HYPERLINK "http://127.0.0.1:5000"</w:instrText>
        </w:r>
        <w:r>
          <w:fldChar w:fldCharType="separate"/>
        </w:r>
        <w:r w:rsidRPr="00416D04">
          <w:rPr>
            <w:rStyle w:val="Hyperlink"/>
          </w:rPr>
          <w:t>http://127.0.0.1:5000</w:t>
        </w:r>
        <w:r>
          <w:rPr>
            <w:rStyle w:val="Hyperlink"/>
          </w:rPr>
          <w:fldChar w:fldCharType="end"/>
        </w:r>
        <w:r>
          <w:t xml:space="preserve"> in your web </w:t>
        </w:r>
        <w:proofErr w:type="gramStart"/>
        <w:r>
          <w:t>browser</w:t>
        </w:r>
        <w:proofErr w:type="gramEnd"/>
      </w:ins>
    </w:p>
    <w:p w14:paraId="60875B8E" w14:textId="77777777" w:rsidR="0075210D" w:rsidRDefault="0075210D" w:rsidP="0075210D">
      <w:pPr>
        <w:pStyle w:val="ListParagraph"/>
        <w:numPr>
          <w:ilvl w:val="0"/>
          <w:numId w:val="4"/>
        </w:numPr>
        <w:rPr>
          <w:ins w:id="171" w:author="jonathan Hardwick" w:date="2023-12-09T18:55:00Z"/>
        </w:rPr>
      </w:pPr>
      <w:ins w:id="172" w:author="jonathan Hardwick" w:date="2023-12-09T18:53:00Z">
        <w:r>
          <w:t>Congratulations!  You have launched the Video Game Library and Sales (VGLS) website.</w:t>
        </w:r>
      </w:ins>
    </w:p>
    <w:p w14:paraId="2EE9F8E2" w14:textId="511857A7" w:rsidR="004935D7" w:rsidRDefault="008E40C9" w:rsidP="004935D7">
      <w:pPr>
        <w:pStyle w:val="ListParagraph"/>
        <w:ind w:left="360"/>
        <w:rPr>
          <w:ins w:id="173" w:author="jonathan Hardwick" w:date="2023-12-09T18:53:00Z"/>
        </w:rPr>
        <w:pPrChange w:id="174" w:author="jonathan Hardwick" w:date="2023-12-09T18:55:00Z">
          <w:pPr>
            <w:pStyle w:val="ListParagraph"/>
            <w:numPr>
              <w:numId w:val="4"/>
            </w:numPr>
            <w:ind w:left="360" w:hanging="360"/>
          </w:pPr>
        </w:pPrChange>
      </w:pPr>
      <w:ins w:id="175" w:author="jonathan Hardwick" w:date="2023-12-09T19:17:00Z">
        <w:r w:rsidRPr="008E40C9">
          <w:rPr>
            <w:noProof/>
          </w:rPr>
          <w:drawing>
            <wp:inline distT="0" distB="0" distL="0" distR="0" wp14:anchorId="36871607" wp14:editId="224E16E6">
              <wp:extent cx="5943600" cy="2959100"/>
              <wp:effectExtent l="0" t="0" r="0" b="0"/>
              <wp:docPr id="11771701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70154" name="Picture 1" descr="A screenshot of a video game&#10;&#10;Description automatically generated"/>
                      <pic:cNvPicPr/>
                    </pic:nvPicPr>
                    <pic:blipFill>
                      <a:blip r:embed="rId43"/>
                      <a:stretch>
                        <a:fillRect/>
                      </a:stretch>
                    </pic:blipFill>
                    <pic:spPr>
                      <a:xfrm>
                        <a:off x="0" y="0"/>
                        <a:ext cx="5943600" cy="2959100"/>
                      </a:xfrm>
                      <a:prstGeom prst="rect">
                        <a:avLst/>
                      </a:prstGeom>
                    </pic:spPr>
                  </pic:pic>
                </a:graphicData>
              </a:graphic>
            </wp:inline>
          </w:drawing>
        </w:r>
      </w:ins>
    </w:p>
    <w:p w14:paraId="726BD44C" w14:textId="77777777" w:rsidR="0075210D" w:rsidRDefault="0075210D" w:rsidP="0075210D">
      <w:pPr>
        <w:pStyle w:val="Heading2"/>
        <w:rPr>
          <w:ins w:id="176" w:author="jonathan Hardwick" w:date="2023-12-09T18:54:00Z"/>
        </w:rPr>
        <w:pPrChange w:id="177" w:author="jonathan Hardwick" w:date="2023-12-09T18:54:00Z">
          <w:pPr>
            <w:pStyle w:val="Heading1"/>
          </w:pPr>
        </w:pPrChange>
      </w:pPr>
      <w:ins w:id="178" w:author="jonathan Hardwick" w:date="2023-12-09T18:54:00Z">
        <w:r>
          <w:t>Using the Website:</w:t>
        </w:r>
      </w:ins>
    </w:p>
    <w:p w14:paraId="2DBC67F7" w14:textId="77777777" w:rsidR="0075210D" w:rsidRDefault="0075210D" w:rsidP="004935D7">
      <w:pPr>
        <w:pStyle w:val="Heading3"/>
        <w:numPr>
          <w:ilvl w:val="0"/>
          <w:numId w:val="8"/>
        </w:numPr>
        <w:rPr>
          <w:ins w:id="179" w:author="jonathan Hardwick" w:date="2023-12-09T18:54:00Z"/>
        </w:rPr>
        <w:pPrChange w:id="180" w:author="jonathan Hardwick" w:date="2023-12-09T19:03:00Z">
          <w:pPr>
            <w:pStyle w:val="ListParagraph"/>
            <w:numPr>
              <w:numId w:val="7"/>
            </w:numPr>
            <w:ind w:left="360" w:hanging="360"/>
          </w:pPr>
        </w:pPrChange>
      </w:pPr>
      <w:ins w:id="181" w:author="jonathan Hardwick" w:date="2023-12-09T18:54:00Z">
        <w:r>
          <w:t>View/Search for video games without logging in.</w:t>
        </w:r>
      </w:ins>
    </w:p>
    <w:p w14:paraId="2FED280D" w14:textId="77777777" w:rsidR="0075210D" w:rsidRDefault="0075210D" w:rsidP="0075210D">
      <w:pPr>
        <w:pStyle w:val="ListParagraph"/>
        <w:numPr>
          <w:ilvl w:val="1"/>
          <w:numId w:val="7"/>
        </w:numPr>
        <w:rPr>
          <w:ins w:id="182" w:author="jonathan Hardwick" w:date="2023-12-09T18:54:00Z"/>
        </w:rPr>
      </w:pPr>
      <w:ins w:id="183" w:author="jonathan Hardwick" w:date="2023-12-09T18:54:00Z">
        <w:r>
          <w:t xml:space="preserve">The website </w:t>
        </w:r>
        <w:proofErr w:type="gramStart"/>
        <w:r>
          <w:t>if</w:t>
        </w:r>
        <w:proofErr w:type="gramEnd"/>
        <w:r>
          <w:t xml:space="preserve"> fully searchable for users that do not have an account.  </w:t>
        </w:r>
      </w:ins>
    </w:p>
    <w:p w14:paraId="382652D7" w14:textId="77777777" w:rsidR="0075210D" w:rsidRDefault="0075210D" w:rsidP="0075210D">
      <w:pPr>
        <w:pStyle w:val="ListParagraph"/>
        <w:numPr>
          <w:ilvl w:val="1"/>
          <w:numId w:val="7"/>
        </w:numPr>
        <w:rPr>
          <w:ins w:id="184" w:author="jonathan Hardwick" w:date="2023-12-09T18:54:00Z"/>
        </w:rPr>
      </w:pPr>
      <w:ins w:id="185" w:author="jonathan Hardwick" w:date="2023-12-09T18:54:00Z">
        <w:r>
          <w:t>An account allows the user to create a video game/console/accessory library and add items to this library.</w:t>
        </w:r>
      </w:ins>
    </w:p>
    <w:p w14:paraId="3144CCF6" w14:textId="14A0A402" w:rsidR="0075210D" w:rsidRDefault="008E40C9" w:rsidP="0075210D">
      <w:pPr>
        <w:pStyle w:val="ListParagraph"/>
        <w:ind w:left="792"/>
        <w:rPr>
          <w:ins w:id="186" w:author="jonathan Hardwick" w:date="2023-12-09T18:54:00Z"/>
        </w:rPr>
      </w:pPr>
      <w:ins w:id="187" w:author="jonathan Hardwick" w:date="2023-12-09T19:17:00Z">
        <w:r w:rsidRPr="008E40C9">
          <w:lastRenderedPageBreak/>
          <w:drawing>
            <wp:inline distT="0" distB="0" distL="0" distR="0" wp14:anchorId="71C0AC37" wp14:editId="6C7579E6">
              <wp:extent cx="5943600" cy="2959100"/>
              <wp:effectExtent l="0" t="0" r="0" b="0"/>
              <wp:docPr id="19963291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29198" name="Picture 1" descr="A screenshot of a video game&#10;&#10;Description automatically generated"/>
                      <pic:cNvPicPr/>
                    </pic:nvPicPr>
                    <pic:blipFill>
                      <a:blip r:embed="rId43"/>
                      <a:stretch>
                        <a:fillRect/>
                      </a:stretch>
                    </pic:blipFill>
                    <pic:spPr>
                      <a:xfrm>
                        <a:off x="0" y="0"/>
                        <a:ext cx="5943600" cy="2959100"/>
                      </a:xfrm>
                      <a:prstGeom prst="rect">
                        <a:avLst/>
                      </a:prstGeom>
                    </pic:spPr>
                  </pic:pic>
                </a:graphicData>
              </a:graphic>
            </wp:inline>
          </w:drawing>
        </w:r>
      </w:ins>
    </w:p>
    <w:p w14:paraId="3777BE74" w14:textId="77777777" w:rsidR="0075210D" w:rsidRDefault="0075210D" w:rsidP="0075210D">
      <w:pPr>
        <w:pStyle w:val="ListParagraph"/>
        <w:ind w:left="792"/>
        <w:rPr>
          <w:ins w:id="188" w:author="jonathan Hardwick" w:date="2023-12-09T18:54:00Z"/>
        </w:rPr>
      </w:pPr>
      <w:ins w:id="189" w:author="jonathan Hardwick" w:date="2023-12-09T18:54:00Z">
        <w:r>
          <w:t>(placeholder)</w:t>
        </w:r>
      </w:ins>
    </w:p>
    <w:p w14:paraId="07D22DC1" w14:textId="77777777" w:rsidR="0075210D" w:rsidRDefault="0075210D" w:rsidP="004935D7">
      <w:pPr>
        <w:pStyle w:val="Heading3"/>
        <w:numPr>
          <w:ilvl w:val="0"/>
          <w:numId w:val="7"/>
        </w:numPr>
        <w:rPr>
          <w:ins w:id="190" w:author="jonathan Hardwick" w:date="2023-12-09T18:54:00Z"/>
        </w:rPr>
        <w:pPrChange w:id="191" w:author="jonathan Hardwick" w:date="2023-12-09T19:04:00Z">
          <w:pPr>
            <w:pStyle w:val="ListParagraph"/>
            <w:numPr>
              <w:numId w:val="7"/>
            </w:numPr>
            <w:ind w:left="360" w:hanging="360"/>
          </w:pPr>
        </w:pPrChange>
      </w:pPr>
      <w:ins w:id="192" w:author="jonathan Hardwick" w:date="2023-12-09T18:54:00Z">
        <w:r>
          <w:t>Registration</w:t>
        </w:r>
      </w:ins>
    </w:p>
    <w:p w14:paraId="2531EEC6" w14:textId="77777777" w:rsidR="0075210D" w:rsidRDefault="0075210D" w:rsidP="0075210D">
      <w:pPr>
        <w:pStyle w:val="ListParagraph"/>
        <w:numPr>
          <w:ilvl w:val="1"/>
          <w:numId w:val="7"/>
        </w:numPr>
        <w:rPr>
          <w:ins w:id="193" w:author="jonathan Hardwick" w:date="2023-12-09T18:54:00Z"/>
        </w:rPr>
      </w:pPr>
      <w:ins w:id="194" w:author="jonathan Hardwick" w:date="2023-12-09T18:54:00Z">
        <w:r>
          <w:t xml:space="preserve">In order to create an </w:t>
        </w:r>
        <w:proofErr w:type="gramStart"/>
        <w:r>
          <w:t>account</w:t>
        </w:r>
        <w:proofErr w:type="gramEnd"/>
        <w:r>
          <w:t xml:space="preserve"> click “Create Account” button</w:t>
        </w:r>
      </w:ins>
    </w:p>
    <w:p w14:paraId="07A1FB79" w14:textId="77777777" w:rsidR="0075210D" w:rsidRDefault="0075210D" w:rsidP="0075210D">
      <w:pPr>
        <w:pStyle w:val="ListParagraph"/>
        <w:numPr>
          <w:ilvl w:val="1"/>
          <w:numId w:val="7"/>
        </w:numPr>
        <w:rPr>
          <w:ins w:id="195" w:author="jonathan Hardwick" w:date="2023-12-09T18:54:00Z"/>
        </w:rPr>
      </w:pPr>
      <w:ins w:id="196" w:author="jonathan Hardwick" w:date="2023-12-09T18:54:00Z">
        <w:r>
          <w:t xml:space="preserve">Choose a username and </w:t>
        </w:r>
        <w:proofErr w:type="gramStart"/>
        <w:r>
          <w:t>password, and</w:t>
        </w:r>
        <w:proofErr w:type="gramEnd"/>
        <w:r>
          <w:t xml:space="preserve"> enter these items into the webpage.</w:t>
        </w:r>
      </w:ins>
    </w:p>
    <w:p w14:paraId="6C3906C1" w14:textId="603677BF" w:rsidR="0075210D" w:rsidRDefault="008E40C9" w:rsidP="0075210D">
      <w:pPr>
        <w:pStyle w:val="ListParagraph"/>
        <w:ind w:left="792"/>
        <w:rPr>
          <w:ins w:id="197" w:author="jonathan Hardwick" w:date="2023-12-09T18:54:00Z"/>
        </w:rPr>
      </w:pPr>
      <w:ins w:id="198" w:author="jonathan Hardwick" w:date="2023-12-09T19:18:00Z">
        <w:r w:rsidRPr="008E40C9">
          <w:drawing>
            <wp:inline distT="0" distB="0" distL="0" distR="0" wp14:anchorId="249CC157" wp14:editId="2CFA01A0">
              <wp:extent cx="5943600" cy="2961005"/>
              <wp:effectExtent l="0" t="0" r="0" b="0"/>
              <wp:docPr id="176946004" name="Picture 1" descr="A person in garment with an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6004" name="Picture 1" descr="A person in garment with an ax&#10;&#10;Description automatically generated"/>
                      <pic:cNvPicPr/>
                    </pic:nvPicPr>
                    <pic:blipFill>
                      <a:blip r:embed="rId44"/>
                      <a:stretch>
                        <a:fillRect/>
                      </a:stretch>
                    </pic:blipFill>
                    <pic:spPr>
                      <a:xfrm>
                        <a:off x="0" y="0"/>
                        <a:ext cx="5943600" cy="2961005"/>
                      </a:xfrm>
                      <a:prstGeom prst="rect">
                        <a:avLst/>
                      </a:prstGeom>
                    </pic:spPr>
                  </pic:pic>
                </a:graphicData>
              </a:graphic>
            </wp:inline>
          </w:drawing>
        </w:r>
      </w:ins>
    </w:p>
    <w:p w14:paraId="62C503FC" w14:textId="77777777" w:rsidR="0075210D" w:rsidRDefault="0075210D" w:rsidP="0075210D">
      <w:pPr>
        <w:pStyle w:val="ListParagraph"/>
        <w:ind w:left="792"/>
        <w:rPr>
          <w:ins w:id="199" w:author="jonathan Hardwick" w:date="2023-12-09T18:54:00Z"/>
        </w:rPr>
      </w:pPr>
      <w:ins w:id="200" w:author="jonathan Hardwick" w:date="2023-12-09T18:54:00Z">
        <w:r>
          <w:t>(placeholder)</w:t>
        </w:r>
      </w:ins>
    </w:p>
    <w:p w14:paraId="3B36CDB6" w14:textId="77777777" w:rsidR="0075210D" w:rsidRDefault="0075210D" w:rsidP="004935D7">
      <w:pPr>
        <w:pStyle w:val="Heading3"/>
        <w:numPr>
          <w:ilvl w:val="0"/>
          <w:numId w:val="7"/>
        </w:numPr>
        <w:rPr>
          <w:ins w:id="201" w:author="jonathan Hardwick" w:date="2023-12-09T18:54:00Z"/>
        </w:rPr>
        <w:pPrChange w:id="202" w:author="jonathan Hardwick" w:date="2023-12-09T19:04:00Z">
          <w:pPr>
            <w:pStyle w:val="ListParagraph"/>
            <w:numPr>
              <w:numId w:val="7"/>
            </w:numPr>
            <w:ind w:left="360" w:hanging="360"/>
          </w:pPr>
        </w:pPrChange>
      </w:pPr>
      <w:ins w:id="203" w:author="jonathan Hardwick" w:date="2023-12-09T18:54:00Z">
        <w:r>
          <w:t>Login</w:t>
        </w:r>
      </w:ins>
    </w:p>
    <w:p w14:paraId="407E9FED" w14:textId="77777777" w:rsidR="0075210D" w:rsidRDefault="0075210D" w:rsidP="0075210D">
      <w:pPr>
        <w:pStyle w:val="ListParagraph"/>
        <w:numPr>
          <w:ilvl w:val="1"/>
          <w:numId w:val="7"/>
        </w:numPr>
        <w:rPr>
          <w:ins w:id="204" w:author="jonathan Hardwick" w:date="2023-12-09T18:54:00Z"/>
        </w:rPr>
      </w:pPr>
      <w:ins w:id="205" w:author="jonathan Hardwick" w:date="2023-12-09T18:54:00Z">
        <w:r>
          <w:t>Navigate to the login screen (explain this after have test site available)</w:t>
        </w:r>
      </w:ins>
    </w:p>
    <w:p w14:paraId="54CA14A6" w14:textId="77777777" w:rsidR="0075210D" w:rsidRDefault="0075210D" w:rsidP="0075210D">
      <w:pPr>
        <w:pStyle w:val="ListParagraph"/>
        <w:numPr>
          <w:ilvl w:val="1"/>
          <w:numId w:val="7"/>
        </w:numPr>
        <w:rPr>
          <w:ins w:id="206" w:author="jonathan Hardwick" w:date="2023-12-09T18:54:00Z"/>
        </w:rPr>
      </w:pPr>
      <w:ins w:id="207" w:author="jonathan Hardwick" w:date="2023-12-09T18:54:00Z">
        <w:r>
          <w:t>Enter your username and password into the appropriate boxes.</w:t>
        </w:r>
      </w:ins>
    </w:p>
    <w:p w14:paraId="6786FE11" w14:textId="08CC87BC" w:rsidR="0075210D" w:rsidRDefault="008E40C9" w:rsidP="0075210D">
      <w:pPr>
        <w:pStyle w:val="ListParagraph"/>
        <w:ind w:left="792"/>
        <w:rPr>
          <w:ins w:id="208" w:author="jonathan Hardwick" w:date="2023-12-09T18:54:00Z"/>
        </w:rPr>
      </w:pPr>
      <w:ins w:id="209" w:author="jonathan Hardwick" w:date="2023-12-09T19:19:00Z">
        <w:r w:rsidRPr="008E40C9">
          <w:lastRenderedPageBreak/>
          <w:drawing>
            <wp:inline distT="0" distB="0" distL="0" distR="0" wp14:anchorId="297FE202" wp14:editId="3D763640">
              <wp:extent cx="5943600" cy="2961005"/>
              <wp:effectExtent l="0" t="0" r="0" b="0"/>
              <wp:docPr id="21001729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72937" name="Picture 1" descr="A screenshot of a video game&#10;&#10;Description automatically generated"/>
                      <pic:cNvPicPr/>
                    </pic:nvPicPr>
                    <pic:blipFill>
                      <a:blip r:embed="rId45"/>
                      <a:stretch>
                        <a:fillRect/>
                      </a:stretch>
                    </pic:blipFill>
                    <pic:spPr>
                      <a:xfrm>
                        <a:off x="0" y="0"/>
                        <a:ext cx="5943600" cy="2961005"/>
                      </a:xfrm>
                      <a:prstGeom prst="rect">
                        <a:avLst/>
                      </a:prstGeom>
                    </pic:spPr>
                  </pic:pic>
                </a:graphicData>
              </a:graphic>
            </wp:inline>
          </w:drawing>
        </w:r>
      </w:ins>
    </w:p>
    <w:p w14:paraId="40CDC33E" w14:textId="77777777" w:rsidR="0075210D" w:rsidRDefault="0075210D" w:rsidP="0075210D">
      <w:pPr>
        <w:pStyle w:val="ListParagraph"/>
        <w:ind w:left="792"/>
        <w:rPr>
          <w:ins w:id="210" w:author="jonathan Hardwick" w:date="2023-12-09T19:22:00Z"/>
        </w:rPr>
      </w:pPr>
      <w:ins w:id="211" w:author="jonathan Hardwick" w:date="2023-12-09T18:54:00Z">
        <w:r>
          <w:t>(placeholder)</w:t>
        </w:r>
      </w:ins>
    </w:p>
    <w:p w14:paraId="321C69F9" w14:textId="4A140C7F" w:rsidR="008E40C9" w:rsidRDefault="008E40C9" w:rsidP="0075210D">
      <w:pPr>
        <w:pStyle w:val="ListParagraph"/>
        <w:ind w:left="792"/>
        <w:rPr>
          <w:ins w:id="212" w:author="jonathan Hardwick" w:date="2023-12-09T18:54:00Z"/>
        </w:rPr>
      </w:pPr>
      <w:ins w:id="213" w:author="jonathan Hardwick" w:date="2023-12-09T19:23:00Z">
        <w:r w:rsidRPr="008E40C9">
          <w:drawing>
            <wp:inline distT="0" distB="0" distL="0" distR="0" wp14:anchorId="7E30397A" wp14:editId="09C0D772">
              <wp:extent cx="5943600" cy="2919095"/>
              <wp:effectExtent l="0" t="0" r="0" b="0"/>
              <wp:docPr id="950913990" name="Picture 1" descr="A group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13990" name="Picture 1" descr="A group of cartoon characters&#10;&#10;Description automatically generated"/>
                      <pic:cNvPicPr/>
                    </pic:nvPicPr>
                    <pic:blipFill>
                      <a:blip r:embed="rId46"/>
                      <a:stretch>
                        <a:fillRect/>
                      </a:stretch>
                    </pic:blipFill>
                    <pic:spPr>
                      <a:xfrm>
                        <a:off x="0" y="0"/>
                        <a:ext cx="5943600" cy="2919095"/>
                      </a:xfrm>
                      <a:prstGeom prst="rect">
                        <a:avLst/>
                      </a:prstGeom>
                    </pic:spPr>
                  </pic:pic>
                </a:graphicData>
              </a:graphic>
            </wp:inline>
          </w:drawing>
        </w:r>
      </w:ins>
    </w:p>
    <w:p w14:paraId="30C7FF09" w14:textId="77777777" w:rsidR="0075210D" w:rsidRDefault="0075210D" w:rsidP="004935D7">
      <w:pPr>
        <w:pStyle w:val="Heading3"/>
        <w:numPr>
          <w:ilvl w:val="0"/>
          <w:numId w:val="7"/>
        </w:numPr>
        <w:rPr>
          <w:ins w:id="214" w:author="jonathan Hardwick" w:date="2023-12-09T18:54:00Z"/>
        </w:rPr>
        <w:pPrChange w:id="215" w:author="jonathan Hardwick" w:date="2023-12-09T19:04:00Z">
          <w:pPr>
            <w:pStyle w:val="ListParagraph"/>
            <w:numPr>
              <w:numId w:val="7"/>
            </w:numPr>
            <w:ind w:left="360" w:hanging="360"/>
          </w:pPr>
        </w:pPrChange>
      </w:pPr>
      <w:ins w:id="216" w:author="jonathan Hardwick" w:date="2023-12-09T18:54:00Z">
        <w:r>
          <w:t>Change Password</w:t>
        </w:r>
      </w:ins>
    </w:p>
    <w:p w14:paraId="25AFDD4B" w14:textId="63C3CBA7" w:rsidR="008E40C9" w:rsidRDefault="008E40C9" w:rsidP="008E40C9">
      <w:pPr>
        <w:pStyle w:val="ListParagraph"/>
        <w:numPr>
          <w:ilvl w:val="1"/>
          <w:numId w:val="7"/>
        </w:numPr>
        <w:rPr>
          <w:ins w:id="217" w:author="jonathan Hardwick" w:date="2023-12-09T18:54:00Z"/>
        </w:rPr>
      </w:pPr>
      <w:ins w:id="218" w:author="jonathan Hardwick" w:date="2023-12-09T19:20:00Z">
        <w:r>
          <w:t xml:space="preserve">Choose </w:t>
        </w:r>
      </w:ins>
      <w:ins w:id="219" w:author="jonathan Hardwick" w:date="2023-12-09T19:21:00Z">
        <w:r>
          <w:t>“</w:t>
        </w:r>
      </w:ins>
      <w:ins w:id="220" w:author="jonathan Hardwick" w:date="2023-12-09T19:20:00Z">
        <w:r>
          <w:t xml:space="preserve">User </w:t>
        </w:r>
      </w:ins>
      <w:ins w:id="221" w:author="jonathan Hardwick" w:date="2023-12-09T19:21:00Z">
        <w:r>
          <w:t xml:space="preserve">Settings” then choose the “Change </w:t>
        </w:r>
        <w:proofErr w:type="gramStart"/>
        <w:r>
          <w:t>Password”</w:t>
        </w:r>
      </w:ins>
      <w:proofErr w:type="gramEnd"/>
    </w:p>
    <w:p w14:paraId="3E49D689" w14:textId="77777777" w:rsidR="0075210D" w:rsidRDefault="0075210D" w:rsidP="0075210D">
      <w:pPr>
        <w:pStyle w:val="ListParagraph"/>
        <w:numPr>
          <w:ilvl w:val="1"/>
          <w:numId w:val="7"/>
        </w:numPr>
        <w:rPr>
          <w:ins w:id="222" w:author="jonathan Hardwick" w:date="2023-12-09T18:54:00Z"/>
        </w:rPr>
      </w:pPr>
      <w:ins w:id="223" w:author="jonathan Hardwick" w:date="2023-12-09T18:54:00Z">
        <w:r>
          <w:t>Enter username and new password.</w:t>
        </w:r>
      </w:ins>
    </w:p>
    <w:p w14:paraId="31B8265A" w14:textId="77777777" w:rsidR="0075210D" w:rsidRDefault="0075210D" w:rsidP="0075210D">
      <w:pPr>
        <w:pStyle w:val="ListParagraph"/>
        <w:ind w:left="792"/>
        <w:rPr>
          <w:ins w:id="224" w:author="jonathan Hardwick" w:date="2023-12-09T18:54:00Z"/>
        </w:rPr>
      </w:pPr>
      <w:ins w:id="225" w:author="jonathan Hardwick" w:date="2023-12-09T18:54:00Z">
        <w:r>
          <w:rPr>
            <w:noProof/>
          </w:rPr>
          <w:lastRenderedPageBreak/>
          <mc:AlternateContent>
            <mc:Choice Requires="wps">
              <w:drawing>
                <wp:inline distT="0" distB="0" distL="0" distR="0" wp14:anchorId="0311448A" wp14:editId="487F10E3">
                  <wp:extent cx="5534025" cy="3441700"/>
                  <wp:effectExtent l="0" t="0" r="28575" b="25400"/>
                  <wp:docPr id="807454792" name="Rectangle 807454792"/>
                  <wp:cNvGraphicFramePr/>
                  <a:graphic xmlns:a="http://schemas.openxmlformats.org/drawingml/2006/main">
                    <a:graphicData uri="http://schemas.microsoft.com/office/word/2010/wordprocessingShape">
                      <wps:wsp>
                        <wps:cNvSpPr/>
                        <wps:spPr>
                          <a:xfrm>
                            <a:off x="0" y="0"/>
                            <a:ext cx="5534025" cy="3441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72A6B" w14:textId="77777777" w:rsidR="0075210D" w:rsidRPr="00B84E4B" w:rsidRDefault="0075210D" w:rsidP="0075210D">
                              <w:pPr>
                                <w:jc w:val="center"/>
                                <w:rPr>
                                  <w:color w:val="000000" w:themeColor="text1"/>
                                  <w:sz w:val="36"/>
                                  <w:szCs w:val="36"/>
                                </w:rPr>
                              </w:pPr>
                              <w:r>
                                <w:rPr>
                                  <w:color w:val="000000" w:themeColor="text1"/>
                                  <w:sz w:val="36"/>
                                  <w:szCs w:val="36"/>
                                </w:rPr>
                                <w:t>Change Password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11448A" id="Rectangle 807454792" o:spid="_x0000_s1057" style="width:435.75pt;height:2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" filled="f" strokecolor="black [3213]" strokeweight="1pt">
                  <v:textbox>
                    <w:txbxContent>
                      <w:p w14:paraId="4E172A6B" w14:textId="77777777" w:rsidR="0075210D" w:rsidRPr="00B84E4B" w:rsidRDefault="0075210D" w:rsidP="0075210D">
                        <w:pPr>
                          <w:jc w:val="center"/>
                          <w:rPr>
                            <w:color w:val="000000" w:themeColor="text1"/>
                            <w:sz w:val="36"/>
                            <w:szCs w:val="36"/>
                          </w:rPr>
                        </w:pPr>
                        <w:r>
                          <w:rPr>
                            <w:color w:val="000000" w:themeColor="text1"/>
                            <w:sz w:val="36"/>
                            <w:szCs w:val="36"/>
                          </w:rPr>
                          <w:t>Change Password Page</w:t>
                        </w:r>
                      </w:p>
                    </w:txbxContent>
                  </v:textbox>
                  <w10:anchorlock/>
                </v:rect>
              </w:pict>
            </mc:Fallback>
          </mc:AlternateContent>
        </w:r>
      </w:ins>
    </w:p>
    <w:p w14:paraId="00A429B5" w14:textId="77777777" w:rsidR="0075210D" w:rsidRDefault="0075210D" w:rsidP="0075210D">
      <w:pPr>
        <w:pStyle w:val="ListParagraph"/>
        <w:ind w:left="792"/>
        <w:rPr>
          <w:ins w:id="226" w:author="jonathan Hardwick" w:date="2023-12-09T18:54:00Z"/>
        </w:rPr>
      </w:pPr>
      <w:ins w:id="227" w:author="jonathan Hardwick" w:date="2023-12-09T18:54:00Z">
        <w:r>
          <w:t>(placeholder)</w:t>
        </w:r>
      </w:ins>
    </w:p>
    <w:p w14:paraId="34E0C485" w14:textId="77777777" w:rsidR="0075210D" w:rsidRDefault="0075210D" w:rsidP="0075210D">
      <w:pPr>
        <w:pStyle w:val="ListParagraph"/>
        <w:ind w:left="792"/>
        <w:rPr>
          <w:ins w:id="228" w:author="jonathan Hardwick" w:date="2023-12-09T18:54:00Z"/>
        </w:rPr>
      </w:pPr>
    </w:p>
    <w:p w14:paraId="2DDFEBE6" w14:textId="77777777" w:rsidR="0075210D" w:rsidRDefault="0075210D" w:rsidP="004935D7">
      <w:pPr>
        <w:pStyle w:val="Heading3"/>
        <w:numPr>
          <w:ilvl w:val="0"/>
          <w:numId w:val="7"/>
        </w:numPr>
        <w:rPr>
          <w:ins w:id="229" w:author="jonathan Hardwick" w:date="2023-12-09T18:54:00Z"/>
        </w:rPr>
        <w:pPrChange w:id="230" w:author="jonathan Hardwick" w:date="2023-12-09T19:04:00Z">
          <w:pPr>
            <w:pStyle w:val="ListParagraph"/>
            <w:numPr>
              <w:numId w:val="7"/>
            </w:numPr>
            <w:ind w:left="360" w:hanging="360"/>
          </w:pPr>
        </w:pPrChange>
      </w:pPr>
      <w:ins w:id="231" w:author="jonathan Hardwick" w:date="2023-12-09T18:54:00Z">
        <w:r>
          <w:t xml:space="preserve">Reset </w:t>
        </w:r>
        <w:proofErr w:type="gramStart"/>
        <w:r>
          <w:t>password</w:t>
        </w:r>
        <w:proofErr w:type="gramEnd"/>
      </w:ins>
    </w:p>
    <w:p w14:paraId="0269A3C6" w14:textId="77777777" w:rsidR="0075210D" w:rsidRDefault="0075210D" w:rsidP="0075210D">
      <w:pPr>
        <w:pStyle w:val="ListParagraph"/>
        <w:numPr>
          <w:ilvl w:val="1"/>
          <w:numId w:val="7"/>
        </w:numPr>
        <w:rPr>
          <w:ins w:id="232" w:author="jonathan Hardwick" w:date="2023-12-09T18:54:00Z"/>
        </w:rPr>
      </w:pPr>
      <w:ins w:id="233" w:author="jonathan Hardwick" w:date="2023-12-09T18:54:00Z">
        <w:r>
          <w:t xml:space="preserve">If you have forgotten your </w:t>
        </w:r>
        <w:proofErr w:type="gramStart"/>
        <w:r>
          <w:t>password</w:t>
        </w:r>
        <w:proofErr w:type="gramEnd"/>
        <w:r>
          <w:t xml:space="preserve"> </w:t>
        </w:r>
        <w:proofErr w:type="gramStart"/>
        <w:r>
          <w:t>you and</w:t>
        </w:r>
        <w:proofErr w:type="gramEnd"/>
        <w:r>
          <w:t xml:space="preserve"> reset the password.</w:t>
        </w:r>
      </w:ins>
    </w:p>
    <w:p w14:paraId="29BC8A28" w14:textId="5FC8122E" w:rsidR="0075210D" w:rsidRDefault="00DE20B2" w:rsidP="0075210D">
      <w:pPr>
        <w:pStyle w:val="ListParagraph"/>
        <w:numPr>
          <w:ilvl w:val="1"/>
          <w:numId w:val="7"/>
        </w:numPr>
        <w:rPr>
          <w:ins w:id="234" w:author="jonathan Hardwick" w:date="2023-12-09T19:25:00Z"/>
        </w:rPr>
      </w:pPr>
      <w:ins w:id="235" w:author="jonathan Hardwick" w:date="2023-12-09T19:25:00Z">
        <w:r>
          <w:t>Click on “CONTINUE TO LOGIN/CREATE ACCOUNT”</w:t>
        </w:r>
      </w:ins>
    </w:p>
    <w:p w14:paraId="000E11AE" w14:textId="6F29A122" w:rsidR="00DE20B2" w:rsidRDefault="00DE20B2" w:rsidP="0075210D">
      <w:pPr>
        <w:pStyle w:val="ListParagraph"/>
        <w:numPr>
          <w:ilvl w:val="1"/>
          <w:numId w:val="7"/>
        </w:numPr>
        <w:rPr>
          <w:ins w:id="236" w:author="jonathan Hardwick" w:date="2023-12-09T19:26:00Z"/>
        </w:rPr>
      </w:pPr>
      <w:ins w:id="237" w:author="jonathan Hardwick" w:date="2023-12-09T19:26:00Z">
        <w:r>
          <w:t>Click on “Forgot Password”</w:t>
        </w:r>
      </w:ins>
    </w:p>
    <w:p w14:paraId="15DB4EAF" w14:textId="1EEFB6BD" w:rsidR="00DE20B2" w:rsidRDefault="00DE20B2" w:rsidP="00DE20B2">
      <w:pPr>
        <w:pStyle w:val="ListParagraph"/>
        <w:ind w:left="792"/>
        <w:jc w:val="center"/>
        <w:rPr>
          <w:ins w:id="238" w:author="jonathan Hardwick" w:date="2023-12-09T18:54:00Z"/>
        </w:rPr>
        <w:pPrChange w:id="239" w:author="jonathan Hardwick" w:date="2023-12-09T19:28:00Z">
          <w:pPr>
            <w:pStyle w:val="ListParagraph"/>
            <w:numPr>
              <w:ilvl w:val="1"/>
              <w:numId w:val="7"/>
            </w:numPr>
            <w:ind w:left="792" w:hanging="432"/>
          </w:pPr>
        </w:pPrChange>
      </w:pPr>
      <w:ins w:id="240" w:author="jonathan Hardwick" w:date="2023-12-09T19:26:00Z">
        <w:r>
          <w:rPr>
            <w:noProof/>
          </w:rPr>
          <w:lastRenderedPageBreak/>
          <mc:AlternateContent>
            <mc:Choice Requires="wps">
              <w:drawing>
                <wp:anchor distT="0" distB="0" distL="114300" distR="114300" simplePos="0" relativeHeight="251662336" behindDoc="0" locked="0" layoutInCell="1" allowOverlap="1" wp14:anchorId="1434D93D" wp14:editId="041A82AE">
                  <wp:simplePos x="0" y="0"/>
                  <wp:positionH relativeFrom="column">
                    <wp:posOffset>3089538</wp:posOffset>
                  </wp:positionH>
                  <wp:positionV relativeFrom="paragraph">
                    <wp:posOffset>3417834</wp:posOffset>
                  </wp:positionV>
                  <wp:extent cx="455403" cy="308754"/>
                  <wp:effectExtent l="19050" t="19050" r="20955" b="15240"/>
                  <wp:wrapNone/>
                  <wp:docPr id="324630996" name="Rectangle 3"/>
                  <wp:cNvGraphicFramePr/>
                  <a:graphic xmlns:a="http://schemas.openxmlformats.org/drawingml/2006/main">
                    <a:graphicData uri="http://schemas.microsoft.com/office/word/2010/wordprocessingShape">
                      <wps:wsp>
                        <wps:cNvSpPr/>
                        <wps:spPr>
                          <a:xfrm>
                            <a:off x="0" y="0"/>
                            <a:ext cx="455403" cy="30875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3B0BF" id="Rectangle 3" o:spid="_x0000_s1026" style="position:absolute;margin-left:243.25pt;margin-top:269.1pt;width:35.8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" filled="f" strokecolor="red" strokeweight="3pt"/>
              </w:pict>
            </mc:Fallback>
          </mc:AlternateContent>
        </w:r>
      </w:ins>
      <w:ins w:id="241" w:author="jonathan Hardwick" w:date="2023-12-09T19:27:00Z">
        <w:r w:rsidRPr="00DE20B2">
          <w:drawing>
            <wp:inline distT="0" distB="0" distL="0" distR="0" wp14:anchorId="04026510" wp14:editId="4D51903B">
              <wp:extent cx="3648974" cy="3842618"/>
              <wp:effectExtent l="0" t="0" r="8890" b="5715"/>
              <wp:docPr id="156273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37561" name=""/>
                      <pic:cNvPicPr/>
                    </pic:nvPicPr>
                    <pic:blipFill>
                      <a:blip r:embed="rId47"/>
                      <a:stretch>
                        <a:fillRect/>
                      </a:stretch>
                    </pic:blipFill>
                    <pic:spPr>
                      <a:xfrm>
                        <a:off x="0" y="0"/>
                        <a:ext cx="3652678" cy="3846519"/>
                      </a:xfrm>
                      <a:prstGeom prst="rect">
                        <a:avLst/>
                      </a:prstGeom>
                    </pic:spPr>
                  </pic:pic>
                </a:graphicData>
              </a:graphic>
            </wp:inline>
          </w:drawing>
        </w:r>
      </w:ins>
    </w:p>
    <w:p w14:paraId="410CEA9A" w14:textId="77777777" w:rsidR="0075210D" w:rsidRDefault="0075210D" w:rsidP="0075210D">
      <w:pPr>
        <w:pStyle w:val="ListParagraph"/>
        <w:numPr>
          <w:ilvl w:val="1"/>
          <w:numId w:val="7"/>
        </w:numPr>
        <w:rPr>
          <w:ins w:id="242" w:author="jonathan Hardwick" w:date="2023-12-09T18:54:00Z"/>
        </w:rPr>
      </w:pPr>
      <w:ins w:id="243" w:author="jonathan Hardwick" w:date="2023-12-09T18:54:00Z">
        <w:r>
          <w:t xml:space="preserve">Enter username and new </w:t>
        </w:r>
        <w:proofErr w:type="gramStart"/>
        <w:r>
          <w:t>password</w:t>
        </w:r>
        <w:proofErr w:type="gramEnd"/>
      </w:ins>
    </w:p>
    <w:p w14:paraId="7C4AAACF" w14:textId="049117F7" w:rsidR="0075210D" w:rsidRDefault="008E40C9" w:rsidP="00DE20B2">
      <w:pPr>
        <w:pStyle w:val="ListParagraph"/>
        <w:ind w:left="792"/>
        <w:rPr>
          <w:ins w:id="244" w:author="jonathan Hardwick" w:date="2023-12-09T18:54:00Z"/>
        </w:rPr>
      </w:pPr>
      <w:ins w:id="245" w:author="jonathan Hardwick" w:date="2023-12-09T19:20:00Z">
        <w:r w:rsidRPr="008E40C9">
          <w:drawing>
            <wp:inline distT="0" distB="0" distL="0" distR="0" wp14:anchorId="36DE3FC3" wp14:editId="49158EAC">
              <wp:extent cx="5943600" cy="2973070"/>
              <wp:effectExtent l="0" t="0" r="0" b="0"/>
              <wp:docPr id="16341893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9394" name="Picture 1" descr="A screenshot of a video game&#10;&#10;Description automatically generated"/>
                      <pic:cNvPicPr/>
                    </pic:nvPicPr>
                    <pic:blipFill>
                      <a:blip r:embed="rId48"/>
                      <a:stretch>
                        <a:fillRect/>
                      </a:stretch>
                    </pic:blipFill>
                    <pic:spPr>
                      <a:xfrm>
                        <a:off x="0" y="0"/>
                        <a:ext cx="5943600" cy="2973070"/>
                      </a:xfrm>
                      <a:prstGeom prst="rect">
                        <a:avLst/>
                      </a:prstGeom>
                    </pic:spPr>
                  </pic:pic>
                </a:graphicData>
              </a:graphic>
            </wp:inline>
          </w:drawing>
        </w:r>
      </w:ins>
    </w:p>
    <w:p w14:paraId="5787D124" w14:textId="77777777" w:rsidR="0075210D" w:rsidRDefault="0075210D" w:rsidP="004935D7">
      <w:pPr>
        <w:pStyle w:val="Heading3"/>
        <w:numPr>
          <w:ilvl w:val="0"/>
          <w:numId w:val="7"/>
        </w:numPr>
        <w:rPr>
          <w:ins w:id="246" w:author="jonathan Hardwick" w:date="2023-12-09T18:54:00Z"/>
        </w:rPr>
        <w:pPrChange w:id="247" w:author="jonathan Hardwick" w:date="2023-12-09T19:05:00Z">
          <w:pPr>
            <w:pStyle w:val="ListParagraph"/>
            <w:numPr>
              <w:numId w:val="7"/>
            </w:numPr>
            <w:ind w:left="360" w:hanging="360"/>
          </w:pPr>
        </w:pPrChange>
      </w:pPr>
      <w:ins w:id="248" w:author="jonathan Hardwick" w:date="2023-12-09T18:54:00Z">
        <w:r>
          <w:t>Select/search for specific video game.</w:t>
        </w:r>
      </w:ins>
    </w:p>
    <w:p w14:paraId="106F3B5B" w14:textId="77777777" w:rsidR="0075210D" w:rsidRDefault="0075210D" w:rsidP="0075210D">
      <w:pPr>
        <w:pStyle w:val="ListParagraph"/>
        <w:numPr>
          <w:ilvl w:val="1"/>
          <w:numId w:val="7"/>
        </w:numPr>
        <w:rPr>
          <w:ins w:id="249" w:author="jonathan Hardwick" w:date="2023-12-09T19:24:00Z"/>
        </w:rPr>
      </w:pPr>
      <w:ins w:id="250" w:author="jonathan Hardwick" w:date="2023-12-09T18:54:00Z">
        <w:r>
          <w:t>Click into the search box and type the desired video game/console/</w:t>
        </w:r>
        <w:proofErr w:type="gramStart"/>
        <w:r>
          <w:t>accessory</w:t>
        </w:r>
      </w:ins>
      <w:proofErr w:type="gramEnd"/>
    </w:p>
    <w:p w14:paraId="234827F1" w14:textId="5C286C7C" w:rsidR="006337A8" w:rsidRDefault="006337A8" w:rsidP="006337A8">
      <w:pPr>
        <w:pStyle w:val="ListParagraph"/>
        <w:ind w:left="792"/>
        <w:rPr>
          <w:ins w:id="251" w:author="jonathan Hardwick" w:date="2023-12-09T18:54:00Z"/>
        </w:rPr>
        <w:pPrChange w:id="252" w:author="jonathan Hardwick" w:date="2023-12-09T19:24:00Z">
          <w:pPr>
            <w:pStyle w:val="ListParagraph"/>
            <w:numPr>
              <w:ilvl w:val="1"/>
              <w:numId w:val="7"/>
            </w:numPr>
            <w:ind w:left="792" w:hanging="432"/>
          </w:pPr>
        </w:pPrChange>
      </w:pPr>
      <w:ins w:id="253" w:author="jonathan Hardwick" w:date="2023-12-09T19:24:00Z">
        <w:r>
          <w:rPr>
            <w:noProof/>
          </w:rPr>
          <w:lastRenderedPageBreak/>
          <mc:AlternateContent>
            <mc:Choice Requires="wps">
              <w:drawing>
                <wp:inline distT="0" distB="0" distL="0" distR="0" wp14:anchorId="15D6A724" wp14:editId="66D6DE9A">
                  <wp:extent cx="5534025" cy="3695700"/>
                  <wp:effectExtent l="0" t="0" r="28575" b="19050"/>
                  <wp:docPr id="1704101938" name="Rectangle 1704101938"/>
                  <wp:cNvGraphicFramePr/>
                  <a:graphic xmlns:a="http://schemas.openxmlformats.org/drawingml/2006/main">
                    <a:graphicData uri="http://schemas.microsoft.com/office/word/2010/wordprocessingShape">
                      <wps:wsp>
                        <wps:cNvSpPr/>
                        <wps:spPr>
                          <a:xfrm>
                            <a:off x="0" y="0"/>
                            <a:ext cx="5534025" cy="3695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15F0D" w14:textId="783F6258" w:rsidR="006337A8" w:rsidRPr="00B84E4B" w:rsidRDefault="006337A8" w:rsidP="006337A8">
                              <w:pPr>
                                <w:jc w:val="center"/>
                                <w:rPr>
                                  <w:color w:val="000000" w:themeColor="text1"/>
                                  <w:sz w:val="36"/>
                                  <w:szCs w:val="36"/>
                                </w:rPr>
                              </w:pPr>
                              <w:del w:id="254" w:author="jonathan Hardwick" w:date="2023-12-09T19:24:00Z">
                                <w:r w:rsidDel="006337A8">
                                  <w:rPr>
                                    <w:color w:val="000000" w:themeColor="text1"/>
                                    <w:sz w:val="36"/>
                                    <w:szCs w:val="36"/>
                                  </w:rPr>
                                  <w:delText>Primary Category</w:delText>
                                </w:r>
                              </w:del>
                              <w:ins w:id="255" w:author="jonathan Hardwick" w:date="2023-12-09T19:24:00Z">
                                <w:r>
                                  <w:rPr>
                                    <w:color w:val="000000" w:themeColor="text1"/>
                                    <w:sz w:val="36"/>
                                    <w:szCs w:val="36"/>
                                  </w:rPr>
                                  <w:t>Search</w:t>
                                </w:r>
                              </w:ins>
                              <w:r>
                                <w:rPr>
                                  <w:color w:val="000000" w:themeColor="text1"/>
                                  <w:sz w:val="36"/>
                                  <w:szCs w:val="36"/>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5D6A724" id="Rectangle 1704101938" o:spid="_x0000_s1058" style="width:435.75pt;height:2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" filled="f" strokecolor="black [3213]" strokeweight="1pt">
                  <v:textbox>
                    <w:txbxContent>
                      <w:p w14:paraId="76815F0D" w14:textId="783F6258" w:rsidR="006337A8" w:rsidRPr="00B84E4B" w:rsidRDefault="006337A8" w:rsidP="006337A8">
                        <w:pPr>
                          <w:jc w:val="center"/>
                          <w:rPr>
                            <w:color w:val="000000" w:themeColor="text1"/>
                            <w:sz w:val="36"/>
                            <w:szCs w:val="36"/>
                          </w:rPr>
                        </w:pPr>
                        <w:del w:id="256" w:author="jonathan Hardwick" w:date="2023-12-09T19:24:00Z">
                          <w:r w:rsidDel="006337A8">
                            <w:rPr>
                              <w:color w:val="000000" w:themeColor="text1"/>
                              <w:sz w:val="36"/>
                              <w:szCs w:val="36"/>
                            </w:rPr>
                            <w:delText>Primary Category</w:delText>
                          </w:r>
                        </w:del>
                        <w:ins w:id="257" w:author="jonathan Hardwick" w:date="2023-12-09T19:24:00Z">
                          <w:r>
                            <w:rPr>
                              <w:color w:val="000000" w:themeColor="text1"/>
                              <w:sz w:val="36"/>
                              <w:szCs w:val="36"/>
                            </w:rPr>
                            <w:t>Search</w:t>
                          </w:r>
                        </w:ins>
                        <w:r>
                          <w:rPr>
                            <w:color w:val="000000" w:themeColor="text1"/>
                            <w:sz w:val="36"/>
                            <w:szCs w:val="36"/>
                          </w:rPr>
                          <w:t xml:space="preserve"> Page</w:t>
                        </w:r>
                      </w:p>
                    </w:txbxContent>
                  </v:textbox>
                  <w10:anchorlock/>
                </v:rect>
              </w:pict>
            </mc:Fallback>
          </mc:AlternateContent>
        </w:r>
      </w:ins>
    </w:p>
    <w:p w14:paraId="6888BCDC" w14:textId="77777777" w:rsidR="0075210D" w:rsidRDefault="0075210D" w:rsidP="0075210D">
      <w:pPr>
        <w:pStyle w:val="ListParagraph"/>
        <w:numPr>
          <w:ilvl w:val="1"/>
          <w:numId w:val="7"/>
        </w:numPr>
        <w:rPr>
          <w:ins w:id="258" w:author="jonathan Hardwick" w:date="2023-12-09T18:54:00Z"/>
        </w:rPr>
      </w:pPr>
      <w:ins w:id="259" w:author="jonathan Hardwick" w:date="2023-12-09T18:54:00Z">
        <w:r>
          <w:t>Use the buttons to select the desired category. (video games/console/accessories)</w:t>
        </w:r>
      </w:ins>
    </w:p>
    <w:p w14:paraId="60C238F5" w14:textId="77777777" w:rsidR="0075210D" w:rsidRDefault="0075210D" w:rsidP="0075210D">
      <w:pPr>
        <w:pStyle w:val="ListParagraph"/>
        <w:ind w:left="792"/>
        <w:rPr>
          <w:ins w:id="260" w:author="jonathan Hardwick" w:date="2023-12-09T18:54:00Z"/>
        </w:rPr>
      </w:pPr>
      <w:ins w:id="261" w:author="jonathan Hardwick" w:date="2023-12-09T18:54:00Z">
        <w:r>
          <w:rPr>
            <w:noProof/>
          </w:rPr>
          <mc:AlternateContent>
            <mc:Choice Requires="wps">
              <w:drawing>
                <wp:inline distT="0" distB="0" distL="0" distR="0" wp14:anchorId="5CC9432B" wp14:editId="3022B33F">
                  <wp:extent cx="5534025" cy="3695700"/>
                  <wp:effectExtent l="0" t="0" r="28575" b="19050"/>
                  <wp:docPr id="1013694396" name="Rectangle 1013694396"/>
                  <wp:cNvGraphicFramePr/>
                  <a:graphic xmlns:a="http://schemas.openxmlformats.org/drawingml/2006/main">
                    <a:graphicData uri="http://schemas.microsoft.com/office/word/2010/wordprocessingShape">
                      <wps:wsp>
                        <wps:cNvSpPr/>
                        <wps:spPr>
                          <a:xfrm>
                            <a:off x="0" y="0"/>
                            <a:ext cx="5534025" cy="3695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943847" w14:textId="77777777" w:rsidR="0075210D" w:rsidRPr="00B84E4B" w:rsidRDefault="0075210D" w:rsidP="0075210D">
                              <w:pPr>
                                <w:jc w:val="center"/>
                                <w:rPr>
                                  <w:color w:val="000000" w:themeColor="text1"/>
                                  <w:sz w:val="36"/>
                                  <w:szCs w:val="36"/>
                                </w:rPr>
                              </w:pPr>
                              <w:r>
                                <w:rPr>
                                  <w:color w:val="000000" w:themeColor="text1"/>
                                  <w:sz w:val="36"/>
                                  <w:szCs w:val="36"/>
                                </w:rPr>
                                <w:t>Primary Category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C9432B" id="Rectangle 1013694396" o:spid="_x0000_s1059" style="width:435.75pt;height:2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" filled="f" strokecolor="black [3213]" strokeweight="1pt">
                  <v:textbox>
                    <w:txbxContent>
                      <w:p w14:paraId="73943847" w14:textId="77777777" w:rsidR="0075210D" w:rsidRPr="00B84E4B" w:rsidRDefault="0075210D" w:rsidP="0075210D">
                        <w:pPr>
                          <w:jc w:val="center"/>
                          <w:rPr>
                            <w:color w:val="000000" w:themeColor="text1"/>
                            <w:sz w:val="36"/>
                            <w:szCs w:val="36"/>
                          </w:rPr>
                        </w:pPr>
                        <w:r>
                          <w:rPr>
                            <w:color w:val="000000" w:themeColor="text1"/>
                            <w:sz w:val="36"/>
                            <w:szCs w:val="36"/>
                          </w:rPr>
                          <w:t>Primary Category Page</w:t>
                        </w:r>
                      </w:p>
                    </w:txbxContent>
                  </v:textbox>
                  <w10:anchorlock/>
                </v:rect>
              </w:pict>
            </mc:Fallback>
          </mc:AlternateContent>
        </w:r>
      </w:ins>
    </w:p>
    <w:p w14:paraId="16100492" w14:textId="77777777" w:rsidR="0075210D" w:rsidRDefault="0075210D" w:rsidP="0075210D">
      <w:pPr>
        <w:pStyle w:val="ListParagraph"/>
        <w:ind w:left="792"/>
        <w:rPr>
          <w:ins w:id="262" w:author="jonathan Hardwick" w:date="2023-12-09T18:54:00Z"/>
        </w:rPr>
      </w:pPr>
      <w:ins w:id="263" w:author="jonathan Hardwick" w:date="2023-12-09T18:54:00Z">
        <w:r>
          <w:t>(placeholder)</w:t>
        </w:r>
      </w:ins>
    </w:p>
    <w:p w14:paraId="7F8C0849" w14:textId="77777777" w:rsidR="0075210D" w:rsidRDefault="0075210D" w:rsidP="0075210D">
      <w:pPr>
        <w:pStyle w:val="ListParagraph"/>
        <w:ind w:left="792"/>
        <w:rPr>
          <w:ins w:id="264" w:author="jonathan Hardwick" w:date="2023-12-09T18:54:00Z"/>
        </w:rPr>
      </w:pPr>
      <w:ins w:id="265" w:author="jonathan Hardwick" w:date="2023-12-09T18:54:00Z">
        <w:r>
          <w:rPr>
            <w:noProof/>
          </w:rPr>
          <w:lastRenderedPageBreak/>
          <mc:AlternateContent>
            <mc:Choice Requires="wps">
              <w:drawing>
                <wp:inline distT="0" distB="0" distL="0" distR="0" wp14:anchorId="3E433D92" wp14:editId="349DE108">
                  <wp:extent cx="5534025" cy="3079750"/>
                  <wp:effectExtent l="0" t="0" r="28575" b="25400"/>
                  <wp:docPr id="444933906" name="Rectangle 444933906"/>
                  <wp:cNvGraphicFramePr/>
                  <a:graphic xmlns:a="http://schemas.openxmlformats.org/drawingml/2006/main">
                    <a:graphicData uri="http://schemas.microsoft.com/office/word/2010/wordprocessingShape">
                      <wps:wsp>
                        <wps:cNvSpPr/>
                        <wps:spPr>
                          <a:xfrm>
                            <a:off x="0" y="0"/>
                            <a:ext cx="5534025" cy="3079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2E696" w14:textId="77777777" w:rsidR="0075210D" w:rsidRPr="00B84E4B" w:rsidRDefault="0075210D" w:rsidP="0075210D">
                              <w:pPr>
                                <w:jc w:val="center"/>
                                <w:rPr>
                                  <w:color w:val="000000" w:themeColor="text1"/>
                                  <w:sz w:val="36"/>
                                  <w:szCs w:val="36"/>
                                </w:rPr>
                              </w:pPr>
                              <w:r>
                                <w:rPr>
                                  <w:color w:val="000000" w:themeColor="text1"/>
                                  <w:sz w:val="36"/>
                                  <w:szCs w:val="36"/>
                                </w:rPr>
                                <w:t>Secondary Category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433D92" id="Rectangle 444933906" o:spid="_x0000_s1060" style="width:435.75pt;height:2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" filled="f" strokecolor="black [3213]" strokeweight="1pt">
                  <v:textbox>
                    <w:txbxContent>
                      <w:p w14:paraId="6862E696" w14:textId="77777777" w:rsidR="0075210D" w:rsidRPr="00B84E4B" w:rsidRDefault="0075210D" w:rsidP="0075210D">
                        <w:pPr>
                          <w:jc w:val="center"/>
                          <w:rPr>
                            <w:color w:val="000000" w:themeColor="text1"/>
                            <w:sz w:val="36"/>
                            <w:szCs w:val="36"/>
                          </w:rPr>
                        </w:pPr>
                        <w:r>
                          <w:rPr>
                            <w:color w:val="000000" w:themeColor="text1"/>
                            <w:sz w:val="36"/>
                            <w:szCs w:val="36"/>
                          </w:rPr>
                          <w:t>Secondary Category Page</w:t>
                        </w:r>
                      </w:p>
                    </w:txbxContent>
                  </v:textbox>
                  <w10:anchorlock/>
                </v:rect>
              </w:pict>
            </mc:Fallback>
          </mc:AlternateContent>
        </w:r>
      </w:ins>
    </w:p>
    <w:p w14:paraId="3A26E203" w14:textId="77777777" w:rsidR="0075210D" w:rsidRDefault="0075210D" w:rsidP="0075210D">
      <w:pPr>
        <w:pStyle w:val="ListParagraph"/>
        <w:ind w:left="792"/>
        <w:rPr>
          <w:ins w:id="266" w:author="jonathan Hardwick" w:date="2023-12-09T18:54:00Z"/>
        </w:rPr>
      </w:pPr>
      <w:ins w:id="267" w:author="jonathan Hardwick" w:date="2023-12-09T18:54:00Z">
        <w:r>
          <w:t>(placeholder)</w:t>
        </w:r>
      </w:ins>
    </w:p>
    <w:p w14:paraId="00B972EC" w14:textId="4B37B9B4" w:rsidR="0075210D" w:rsidRDefault="0075210D" w:rsidP="004935D7">
      <w:pPr>
        <w:pStyle w:val="Heading3"/>
        <w:numPr>
          <w:ilvl w:val="0"/>
          <w:numId w:val="7"/>
        </w:numPr>
        <w:rPr>
          <w:ins w:id="268" w:author="jonathan Hardwick" w:date="2023-12-09T18:54:00Z"/>
        </w:rPr>
        <w:pPrChange w:id="269" w:author="jonathan Hardwick" w:date="2023-12-09T19:05:00Z">
          <w:pPr>
            <w:pStyle w:val="ListParagraph"/>
            <w:numPr>
              <w:ilvl w:val="1"/>
              <w:numId w:val="7"/>
            </w:numPr>
            <w:ind w:left="792" w:hanging="432"/>
          </w:pPr>
        </w:pPrChange>
      </w:pPr>
      <w:ins w:id="270" w:author="jonathan Hardwick" w:date="2023-12-09T18:54:00Z">
        <w:r>
          <w:t>Choose from the alphabetized list of games/consoles/accessories to find the</w:t>
        </w:r>
      </w:ins>
      <w:ins w:id="271" w:author="jonathan Hardwick" w:date="2023-12-09T19:05:00Z">
        <w:r w:rsidR="004935D7">
          <w:t xml:space="preserve"> desired item.</w:t>
        </w:r>
      </w:ins>
      <w:ins w:id="272" w:author="jonathan Hardwick" w:date="2023-12-09T18:54:00Z">
        <w:r>
          <w:t xml:space="preserve"> </w:t>
        </w:r>
      </w:ins>
    </w:p>
    <w:p w14:paraId="657A7570" w14:textId="77777777" w:rsidR="0075210D" w:rsidRDefault="0075210D" w:rsidP="0075210D">
      <w:pPr>
        <w:pStyle w:val="ListParagraph"/>
        <w:ind w:left="792"/>
        <w:rPr>
          <w:ins w:id="273" w:author="jonathan Hardwick" w:date="2023-12-09T18:54:00Z"/>
        </w:rPr>
      </w:pPr>
      <w:ins w:id="274" w:author="jonathan Hardwick" w:date="2023-12-09T18:54:00Z">
        <w:r>
          <w:rPr>
            <w:noProof/>
          </w:rPr>
          <mc:AlternateContent>
            <mc:Choice Requires="wps">
              <w:drawing>
                <wp:inline distT="0" distB="0" distL="0" distR="0" wp14:anchorId="27CEC554" wp14:editId="4274DDB0">
                  <wp:extent cx="5534025" cy="4235450"/>
                  <wp:effectExtent l="0" t="0" r="28575" b="12700"/>
                  <wp:docPr id="743428289" name="Rectangle 743428289"/>
                  <wp:cNvGraphicFramePr/>
                  <a:graphic xmlns:a="http://schemas.openxmlformats.org/drawingml/2006/main">
                    <a:graphicData uri="http://schemas.microsoft.com/office/word/2010/wordprocessingShape">
                      <wps:wsp>
                        <wps:cNvSpPr/>
                        <wps:spPr>
                          <a:xfrm>
                            <a:off x="0" y="0"/>
                            <a:ext cx="5534025" cy="423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58BA3" w14:textId="77777777" w:rsidR="0075210D" w:rsidRPr="00B84E4B" w:rsidRDefault="0075210D" w:rsidP="0075210D">
                              <w:pPr>
                                <w:jc w:val="center"/>
                                <w:rPr>
                                  <w:color w:val="000000" w:themeColor="text1"/>
                                  <w:sz w:val="36"/>
                                  <w:szCs w:val="36"/>
                                </w:rPr>
                              </w:pPr>
                              <w:r>
                                <w:rPr>
                                  <w:color w:val="000000" w:themeColor="text1"/>
                                  <w:sz w:val="36"/>
                                  <w:szCs w:val="36"/>
                                </w:rPr>
                                <w:t>List of Specific Items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CEC554" id="Rectangle 743428289" o:spid="_x0000_s1061" style="width:435.75pt;height:33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" filled="f" strokecolor="black [3213]" strokeweight="1pt">
                  <v:textbox>
                    <w:txbxContent>
                      <w:p w14:paraId="4E258BA3" w14:textId="77777777" w:rsidR="0075210D" w:rsidRPr="00B84E4B" w:rsidRDefault="0075210D" w:rsidP="0075210D">
                        <w:pPr>
                          <w:jc w:val="center"/>
                          <w:rPr>
                            <w:color w:val="000000" w:themeColor="text1"/>
                            <w:sz w:val="36"/>
                            <w:szCs w:val="36"/>
                          </w:rPr>
                        </w:pPr>
                        <w:r>
                          <w:rPr>
                            <w:color w:val="000000" w:themeColor="text1"/>
                            <w:sz w:val="36"/>
                            <w:szCs w:val="36"/>
                          </w:rPr>
                          <w:t>List of Specific Items Page</w:t>
                        </w:r>
                      </w:p>
                    </w:txbxContent>
                  </v:textbox>
                  <w10:anchorlock/>
                </v:rect>
              </w:pict>
            </mc:Fallback>
          </mc:AlternateContent>
        </w:r>
      </w:ins>
    </w:p>
    <w:p w14:paraId="25F84240" w14:textId="77777777" w:rsidR="0075210D" w:rsidRDefault="0075210D" w:rsidP="0075210D">
      <w:pPr>
        <w:pStyle w:val="ListParagraph"/>
        <w:ind w:left="792"/>
        <w:rPr>
          <w:ins w:id="275" w:author="jonathan Hardwick" w:date="2023-12-09T18:54:00Z"/>
        </w:rPr>
      </w:pPr>
      <w:ins w:id="276" w:author="jonathan Hardwick" w:date="2023-12-09T18:54:00Z">
        <w:r>
          <w:t>(placeholder)</w:t>
        </w:r>
      </w:ins>
    </w:p>
    <w:p w14:paraId="40125A28" w14:textId="77777777" w:rsidR="0075210D" w:rsidRDefault="0075210D" w:rsidP="004935D7">
      <w:pPr>
        <w:pStyle w:val="Heading3"/>
        <w:numPr>
          <w:ilvl w:val="0"/>
          <w:numId w:val="7"/>
        </w:numPr>
        <w:rPr>
          <w:ins w:id="277" w:author="jonathan Hardwick" w:date="2023-12-09T18:54:00Z"/>
        </w:rPr>
        <w:pPrChange w:id="278" w:author="jonathan Hardwick" w:date="2023-12-09T19:05:00Z">
          <w:pPr>
            <w:pStyle w:val="ListParagraph"/>
            <w:numPr>
              <w:numId w:val="7"/>
            </w:numPr>
            <w:ind w:left="360" w:hanging="360"/>
          </w:pPr>
        </w:pPrChange>
      </w:pPr>
      <w:ins w:id="279" w:author="jonathan Hardwick" w:date="2023-12-09T18:54:00Z">
        <w:r>
          <w:lastRenderedPageBreak/>
          <w:t xml:space="preserve">Select video </w:t>
        </w:r>
        <w:proofErr w:type="gramStart"/>
        <w:r>
          <w:t>game</w:t>
        </w:r>
        <w:proofErr w:type="gramEnd"/>
        <w:r>
          <w:t xml:space="preserve"> </w:t>
        </w:r>
      </w:ins>
    </w:p>
    <w:p w14:paraId="1B198042" w14:textId="77777777" w:rsidR="0075210D" w:rsidRDefault="0075210D" w:rsidP="0075210D">
      <w:pPr>
        <w:pStyle w:val="ListParagraph"/>
        <w:ind w:left="360"/>
        <w:rPr>
          <w:ins w:id="280" w:author="jonathan Hardwick" w:date="2023-12-09T18:54:00Z"/>
        </w:rPr>
      </w:pPr>
      <w:ins w:id="281" w:author="jonathan Hardwick" w:date="2023-12-09T18:54:00Z">
        <w:r>
          <w:rPr>
            <w:noProof/>
          </w:rPr>
          <mc:AlternateContent>
            <mc:Choice Requires="wps">
              <w:drawing>
                <wp:inline distT="0" distB="0" distL="0" distR="0" wp14:anchorId="18698F4B" wp14:editId="24AAE85F">
                  <wp:extent cx="5534025" cy="3111500"/>
                  <wp:effectExtent l="0" t="0" r="28575" b="12700"/>
                  <wp:docPr id="628010040" name="Rectangle 628010040"/>
                  <wp:cNvGraphicFramePr/>
                  <a:graphic xmlns:a="http://schemas.openxmlformats.org/drawingml/2006/main">
                    <a:graphicData uri="http://schemas.microsoft.com/office/word/2010/wordprocessingShape">
                      <wps:wsp>
                        <wps:cNvSpPr/>
                        <wps:spPr>
                          <a:xfrm>
                            <a:off x="0" y="0"/>
                            <a:ext cx="5534025" cy="3111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E9EC3" w14:textId="77777777" w:rsidR="0075210D" w:rsidRPr="00B84E4B" w:rsidRDefault="0075210D" w:rsidP="0075210D">
                              <w:pPr>
                                <w:jc w:val="center"/>
                                <w:rPr>
                                  <w:color w:val="000000" w:themeColor="text1"/>
                                  <w:sz w:val="36"/>
                                  <w:szCs w:val="36"/>
                                </w:rPr>
                              </w:pPr>
                              <w:r>
                                <w:rPr>
                                  <w:color w:val="000000" w:themeColor="text1"/>
                                  <w:sz w:val="36"/>
                                  <w:szCs w:val="36"/>
                                </w:rPr>
                                <w:t>List of Specific Items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698F4B" id="Rectangle 628010040" o:spid="_x0000_s1062" style="width:435.7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" filled="f" strokecolor="black [3213]" strokeweight="1pt">
                  <v:textbox>
                    <w:txbxContent>
                      <w:p w14:paraId="4A7E9EC3" w14:textId="77777777" w:rsidR="0075210D" w:rsidRPr="00B84E4B" w:rsidRDefault="0075210D" w:rsidP="0075210D">
                        <w:pPr>
                          <w:jc w:val="center"/>
                          <w:rPr>
                            <w:color w:val="000000" w:themeColor="text1"/>
                            <w:sz w:val="36"/>
                            <w:szCs w:val="36"/>
                          </w:rPr>
                        </w:pPr>
                        <w:r>
                          <w:rPr>
                            <w:color w:val="000000" w:themeColor="text1"/>
                            <w:sz w:val="36"/>
                            <w:szCs w:val="36"/>
                          </w:rPr>
                          <w:t>List of Specific Items Page</w:t>
                        </w:r>
                      </w:p>
                    </w:txbxContent>
                  </v:textbox>
                  <w10:anchorlock/>
                </v:rect>
              </w:pict>
            </mc:Fallback>
          </mc:AlternateContent>
        </w:r>
      </w:ins>
    </w:p>
    <w:p w14:paraId="3C5A21A5" w14:textId="77777777" w:rsidR="0075210D" w:rsidRDefault="0075210D" w:rsidP="0075210D">
      <w:pPr>
        <w:pStyle w:val="ListParagraph"/>
        <w:ind w:left="360"/>
        <w:rPr>
          <w:ins w:id="282" w:author="jonathan Hardwick" w:date="2023-12-09T18:54:00Z"/>
        </w:rPr>
      </w:pPr>
      <w:ins w:id="283" w:author="jonathan Hardwick" w:date="2023-12-09T18:54:00Z">
        <w:r>
          <w:t>(placeholder)</w:t>
        </w:r>
      </w:ins>
    </w:p>
    <w:p w14:paraId="68C97D39" w14:textId="0493E42C" w:rsidR="0075210D" w:rsidRDefault="0075210D" w:rsidP="004935D7">
      <w:pPr>
        <w:pStyle w:val="Heading3"/>
        <w:numPr>
          <w:ilvl w:val="0"/>
          <w:numId w:val="7"/>
        </w:numPr>
        <w:rPr>
          <w:ins w:id="284" w:author="jonathan Hardwick" w:date="2023-12-09T18:54:00Z"/>
        </w:rPr>
        <w:pPrChange w:id="285" w:author="jonathan Hardwick" w:date="2023-12-09T19:06:00Z">
          <w:pPr>
            <w:pStyle w:val="ListParagraph"/>
            <w:numPr>
              <w:numId w:val="7"/>
            </w:numPr>
            <w:ind w:left="360" w:hanging="360"/>
          </w:pPr>
        </w:pPrChange>
      </w:pPr>
      <w:ins w:id="286" w:author="jonathan Hardwick" w:date="2023-12-09T18:54:00Z">
        <w:r>
          <w:t xml:space="preserve">Add video game to list connected to </w:t>
        </w:r>
        <w:proofErr w:type="gramStart"/>
        <w:r>
          <w:t>accoun</w:t>
        </w:r>
      </w:ins>
      <w:ins w:id="287" w:author="jonathan Hardwick" w:date="2023-12-09T19:06:00Z">
        <w:r w:rsidR="004935D7">
          <w:t>t</w:t>
        </w:r>
      </w:ins>
      <w:proofErr w:type="gramEnd"/>
    </w:p>
    <w:p w14:paraId="14D5DC16" w14:textId="77777777" w:rsidR="0075210D" w:rsidRDefault="0075210D" w:rsidP="0075210D">
      <w:pPr>
        <w:pStyle w:val="ListParagraph"/>
        <w:numPr>
          <w:ilvl w:val="1"/>
          <w:numId w:val="7"/>
        </w:numPr>
        <w:rPr>
          <w:ins w:id="288" w:author="jonathan Hardwick" w:date="2023-12-09T18:54:00Z"/>
        </w:rPr>
      </w:pPr>
      <w:ins w:id="289" w:author="jonathan Hardwick" w:date="2023-12-09T18:54:00Z">
        <w:r>
          <w:t>Only one of each item can be added to the library.</w:t>
        </w:r>
      </w:ins>
    </w:p>
    <w:p w14:paraId="6B68EC71" w14:textId="77777777" w:rsidR="0075210D" w:rsidRDefault="0075210D" w:rsidP="0075210D">
      <w:pPr>
        <w:pStyle w:val="ListParagraph"/>
        <w:numPr>
          <w:ilvl w:val="1"/>
          <w:numId w:val="7"/>
        </w:numPr>
        <w:rPr>
          <w:ins w:id="290" w:author="jonathan Hardwick" w:date="2023-12-09T18:54:00Z"/>
        </w:rPr>
      </w:pPr>
      <w:ins w:id="291" w:author="jonathan Hardwick" w:date="2023-12-09T18:54:00Z">
        <w:r>
          <w:t xml:space="preserve">To view </w:t>
        </w:r>
        <w:proofErr w:type="gramStart"/>
        <w:r>
          <w:t>the your</w:t>
        </w:r>
        <w:proofErr w:type="gramEnd"/>
        <w:r>
          <w:t xml:space="preserve"> library select the “Library” button in the navbar at the top of the page.</w:t>
        </w:r>
      </w:ins>
    </w:p>
    <w:p w14:paraId="33438A96" w14:textId="77777777" w:rsidR="0075210D" w:rsidRDefault="0075210D" w:rsidP="0075210D">
      <w:pPr>
        <w:pStyle w:val="ListParagraph"/>
        <w:ind w:left="360"/>
        <w:rPr>
          <w:ins w:id="292" w:author="jonathan Hardwick" w:date="2023-12-09T18:54:00Z"/>
        </w:rPr>
      </w:pPr>
      <w:ins w:id="293" w:author="jonathan Hardwick" w:date="2023-12-09T18:54:00Z">
        <w:r>
          <w:rPr>
            <w:noProof/>
          </w:rPr>
          <mc:AlternateContent>
            <mc:Choice Requires="wps">
              <w:drawing>
                <wp:inline distT="0" distB="0" distL="0" distR="0" wp14:anchorId="4BA139DC" wp14:editId="0335935A">
                  <wp:extent cx="5534025" cy="3556000"/>
                  <wp:effectExtent l="0" t="0" r="28575" b="25400"/>
                  <wp:docPr id="441500706" name="Rectangle 441500706"/>
                  <wp:cNvGraphicFramePr/>
                  <a:graphic xmlns:a="http://schemas.openxmlformats.org/drawingml/2006/main">
                    <a:graphicData uri="http://schemas.microsoft.com/office/word/2010/wordprocessingShape">
                      <wps:wsp>
                        <wps:cNvSpPr/>
                        <wps:spPr>
                          <a:xfrm>
                            <a:off x="0" y="0"/>
                            <a:ext cx="5534025" cy="3556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302A2" w14:textId="77777777" w:rsidR="0075210D" w:rsidRPr="00B84E4B" w:rsidRDefault="0075210D" w:rsidP="0075210D">
                              <w:pPr>
                                <w:jc w:val="center"/>
                                <w:rPr>
                                  <w:color w:val="000000" w:themeColor="text1"/>
                                  <w:sz w:val="36"/>
                                  <w:szCs w:val="36"/>
                                </w:rPr>
                              </w:pPr>
                              <w:r>
                                <w:rPr>
                                  <w:color w:val="000000" w:themeColor="text1"/>
                                  <w:sz w:val="36"/>
                                  <w:szCs w:val="36"/>
                                </w:rPr>
                                <w:t>Library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A139DC" id="Rectangle 441500706" o:spid="_x0000_s1063" style="width:435.75pt;height:28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" filled="f" strokecolor="black [3213]" strokeweight="1pt">
                  <v:textbox>
                    <w:txbxContent>
                      <w:p w14:paraId="147302A2" w14:textId="77777777" w:rsidR="0075210D" w:rsidRPr="00B84E4B" w:rsidRDefault="0075210D" w:rsidP="0075210D">
                        <w:pPr>
                          <w:jc w:val="center"/>
                          <w:rPr>
                            <w:color w:val="000000" w:themeColor="text1"/>
                            <w:sz w:val="36"/>
                            <w:szCs w:val="36"/>
                          </w:rPr>
                        </w:pPr>
                        <w:r>
                          <w:rPr>
                            <w:color w:val="000000" w:themeColor="text1"/>
                            <w:sz w:val="36"/>
                            <w:szCs w:val="36"/>
                          </w:rPr>
                          <w:t>Library Page</w:t>
                        </w:r>
                      </w:p>
                    </w:txbxContent>
                  </v:textbox>
                  <w10:anchorlock/>
                </v:rect>
              </w:pict>
            </mc:Fallback>
          </mc:AlternateContent>
        </w:r>
      </w:ins>
    </w:p>
    <w:p w14:paraId="412866BF" w14:textId="77777777" w:rsidR="0075210D" w:rsidRDefault="0075210D" w:rsidP="0075210D">
      <w:pPr>
        <w:pStyle w:val="ListParagraph"/>
        <w:ind w:left="360"/>
        <w:rPr>
          <w:ins w:id="294" w:author="jonathan Hardwick" w:date="2023-12-09T18:54:00Z"/>
        </w:rPr>
      </w:pPr>
      <w:ins w:id="295" w:author="jonathan Hardwick" w:date="2023-12-09T18:54:00Z">
        <w:r>
          <w:t xml:space="preserve">(placeholder) </w:t>
        </w:r>
      </w:ins>
    </w:p>
    <w:p w14:paraId="45FA8773" w14:textId="77777777" w:rsidR="0075210D" w:rsidRDefault="0075210D" w:rsidP="004935D7">
      <w:pPr>
        <w:pStyle w:val="Heading3"/>
        <w:numPr>
          <w:ilvl w:val="0"/>
          <w:numId w:val="7"/>
        </w:numPr>
        <w:rPr>
          <w:ins w:id="296" w:author="jonathan Hardwick" w:date="2023-12-09T18:54:00Z"/>
        </w:rPr>
        <w:pPrChange w:id="297" w:author="jonathan Hardwick" w:date="2023-12-09T19:06:00Z">
          <w:pPr>
            <w:pStyle w:val="ListParagraph"/>
            <w:numPr>
              <w:numId w:val="7"/>
            </w:numPr>
            <w:ind w:left="360" w:hanging="360"/>
          </w:pPr>
        </w:pPrChange>
      </w:pPr>
      <w:ins w:id="298" w:author="jonathan Hardwick" w:date="2023-12-09T18:54:00Z">
        <w:r>
          <w:lastRenderedPageBreak/>
          <w:t xml:space="preserve">Admin portal </w:t>
        </w:r>
      </w:ins>
    </w:p>
    <w:p w14:paraId="372B2D5B" w14:textId="77777777" w:rsidR="0075210D" w:rsidRDefault="0075210D" w:rsidP="004935D7">
      <w:pPr>
        <w:pStyle w:val="ListParagraph"/>
        <w:numPr>
          <w:ilvl w:val="1"/>
          <w:numId w:val="7"/>
        </w:numPr>
        <w:ind w:left="900" w:hanging="540"/>
        <w:rPr>
          <w:ins w:id="299" w:author="jonathan Hardwick" w:date="2023-12-09T18:54:00Z"/>
        </w:rPr>
        <w:pPrChange w:id="300" w:author="jonathan Hardwick" w:date="2023-12-09T19:06:00Z">
          <w:pPr>
            <w:pStyle w:val="ListParagraph"/>
            <w:numPr>
              <w:ilvl w:val="1"/>
              <w:numId w:val="7"/>
            </w:numPr>
            <w:ind w:left="792" w:hanging="432"/>
          </w:pPr>
        </w:pPrChange>
      </w:pPr>
      <w:ins w:id="301" w:author="jonathan Hardwick" w:date="2023-12-09T18:54:00Z">
        <w:r>
          <w:t>Reset user’s password.</w:t>
        </w:r>
      </w:ins>
    </w:p>
    <w:p w14:paraId="0E77C917" w14:textId="77777777" w:rsidR="0075210D" w:rsidRDefault="0075210D" w:rsidP="004935D7">
      <w:pPr>
        <w:pStyle w:val="ListParagraph"/>
        <w:numPr>
          <w:ilvl w:val="1"/>
          <w:numId w:val="7"/>
        </w:numPr>
        <w:ind w:left="900" w:hanging="540"/>
        <w:rPr>
          <w:ins w:id="302" w:author="jonathan Hardwick" w:date="2023-12-09T18:54:00Z"/>
        </w:rPr>
        <w:pPrChange w:id="303" w:author="jonathan Hardwick" w:date="2023-12-09T19:06:00Z">
          <w:pPr>
            <w:pStyle w:val="ListParagraph"/>
            <w:numPr>
              <w:ilvl w:val="1"/>
              <w:numId w:val="7"/>
            </w:numPr>
            <w:ind w:left="792" w:hanging="432"/>
          </w:pPr>
        </w:pPrChange>
      </w:pPr>
      <w:ins w:id="304" w:author="jonathan Hardwick" w:date="2023-12-09T18:54:00Z">
        <w:r>
          <w:t xml:space="preserve">View/edit </w:t>
        </w:r>
        <w:proofErr w:type="gramStart"/>
        <w:r>
          <w:t>databases</w:t>
        </w:r>
        <w:proofErr w:type="gramEnd"/>
      </w:ins>
    </w:p>
    <w:p w14:paraId="246A2058" w14:textId="77777777" w:rsidR="0075210D" w:rsidRDefault="0075210D" w:rsidP="0075210D">
      <w:pPr>
        <w:ind w:left="360"/>
        <w:rPr>
          <w:ins w:id="305" w:author="jonathan Hardwick" w:date="2023-12-09T18:54:00Z"/>
        </w:rPr>
      </w:pPr>
      <w:ins w:id="306" w:author="jonathan Hardwick" w:date="2023-12-09T18:54:00Z">
        <w:r>
          <w:rPr>
            <w:noProof/>
          </w:rPr>
          <mc:AlternateContent>
            <mc:Choice Requires="wps">
              <w:drawing>
                <wp:inline distT="0" distB="0" distL="0" distR="0" wp14:anchorId="3962A2C9" wp14:editId="180BD09E">
                  <wp:extent cx="5534025" cy="3187700"/>
                  <wp:effectExtent l="0" t="0" r="28575" b="12700"/>
                  <wp:docPr id="751331645" name="Rectangle 751331645"/>
                  <wp:cNvGraphicFramePr/>
                  <a:graphic xmlns:a="http://schemas.openxmlformats.org/drawingml/2006/main">
                    <a:graphicData uri="http://schemas.microsoft.com/office/word/2010/wordprocessingShape">
                      <wps:wsp>
                        <wps:cNvSpPr/>
                        <wps:spPr>
                          <a:xfrm>
                            <a:off x="0" y="0"/>
                            <a:ext cx="5534025" cy="318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90007" w14:textId="77777777" w:rsidR="0075210D" w:rsidRPr="00B84E4B" w:rsidRDefault="0075210D" w:rsidP="0075210D">
                              <w:pPr>
                                <w:jc w:val="center"/>
                                <w:rPr>
                                  <w:color w:val="000000" w:themeColor="text1"/>
                                  <w:sz w:val="36"/>
                                  <w:szCs w:val="36"/>
                                </w:rPr>
                              </w:pPr>
                              <w:r>
                                <w:rPr>
                                  <w:color w:val="000000" w:themeColor="text1"/>
                                  <w:sz w:val="36"/>
                                  <w:szCs w:val="36"/>
                                </w:rPr>
                                <w:t>Admin Portal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62A2C9" id="Rectangle 751331645" o:spid="_x0000_s1064" style="width:435.75pt;height:2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" filled="f" strokecolor="black [3213]" strokeweight="1pt">
                  <v:textbox>
                    <w:txbxContent>
                      <w:p w14:paraId="6A790007" w14:textId="77777777" w:rsidR="0075210D" w:rsidRPr="00B84E4B" w:rsidRDefault="0075210D" w:rsidP="0075210D">
                        <w:pPr>
                          <w:jc w:val="center"/>
                          <w:rPr>
                            <w:color w:val="000000" w:themeColor="text1"/>
                            <w:sz w:val="36"/>
                            <w:szCs w:val="36"/>
                          </w:rPr>
                        </w:pPr>
                        <w:r>
                          <w:rPr>
                            <w:color w:val="000000" w:themeColor="text1"/>
                            <w:sz w:val="36"/>
                            <w:szCs w:val="36"/>
                          </w:rPr>
                          <w:t>Admin Portal</w:t>
                        </w:r>
                      </w:p>
                    </w:txbxContent>
                  </v:textbox>
                  <w10:anchorlock/>
                </v:rect>
              </w:pict>
            </mc:Fallback>
          </mc:AlternateContent>
        </w:r>
      </w:ins>
    </w:p>
    <w:p w14:paraId="6D3648D9" w14:textId="77777777" w:rsidR="0049114A" w:rsidRPr="00EB472D" w:rsidRDefault="0049114A" w:rsidP="0049114A"/>
    <w:sectPr w:rsidR="0049114A" w:rsidRPr="00EB472D" w:rsidSect="00D62F2B">
      <w:footerReference w:type="default" r:id="rId4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jonathan Hardwick" w:date="2023-12-09T18:30:00Z" w:initials="jH">
    <w:p w14:paraId="1BA7EDDA" w14:textId="77777777" w:rsidR="005C2A2E" w:rsidRDefault="005C2A2E" w:rsidP="005C2A2E">
      <w:pPr>
        <w:pStyle w:val="CommentText"/>
      </w:pPr>
      <w:r>
        <w:rPr>
          <w:rStyle w:val="CommentReference"/>
        </w:rPr>
        <w:annotationRef/>
      </w:r>
      <w:r>
        <w:t>I don’t understand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7ED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47F5840" w16cex:dateUtc="2023-12-09T2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7EDDA" w16cid:durableId="747F58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79A91" w14:textId="77777777" w:rsidR="00C0178B" w:rsidRDefault="00C0178B" w:rsidP="00D62F2B">
      <w:pPr>
        <w:spacing w:after="0" w:line="240" w:lineRule="auto"/>
      </w:pPr>
      <w:r>
        <w:separator/>
      </w:r>
    </w:p>
  </w:endnote>
  <w:endnote w:type="continuationSeparator" w:id="0">
    <w:p w14:paraId="4E124179" w14:textId="77777777" w:rsidR="00C0178B" w:rsidRDefault="00C0178B"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0F635" w14:textId="77777777" w:rsidR="00C0178B" w:rsidRDefault="00C0178B" w:rsidP="00D62F2B">
      <w:pPr>
        <w:spacing w:after="0" w:line="240" w:lineRule="auto"/>
      </w:pPr>
      <w:r>
        <w:separator/>
      </w:r>
    </w:p>
  </w:footnote>
  <w:footnote w:type="continuationSeparator" w:id="0">
    <w:p w14:paraId="3B294E7F" w14:textId="77777777" w:rsidR="00C0178B" w:rsidRDefault="00C0178B"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4E1A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8B26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96619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32509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A455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49445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7EB4B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60646421">
    <w:abstractNumId w:val="1"/>
  </w:num>
  <w:num w:numId="2" w16cid:durableId="1152795417">
    <w:abstractNumId w:val="5"/>
  </w:num>
  <w:num w:numId="3" w16cid:durableId="1748576816">
    <w:abstractNumId w:val="6"/>
  </w:num>
  <w:num w:numId="4" w16cid:durableId="1395275273">
    <w:abstractNumId w:val="7"/>
  </w:num>
  <w:num w:numId="5" w16cid:durableId="1788157932">
    <w:abstractNumId w:val="4"/>
  </w:num>
  <w:num w:numId="6" w16cid:durableId="797573582">
    <w:abstractNumId w:val="8"/>
  </w:num>
  <w:num w:numId="7" w16cid:durableId="2073964983">
    <w:abstractNumId w:val="9"/>
  </w:num>
  <w:num w:numId="8" w16cid:durableId="182282161">
    <w:abstractNumId w:val="2"/>
  </w:num>
  <w:num w:numId="9" w16cid:durableId="1930001271">
    <w:abstractNumId w:val="3"/>
  </w:num>
  <w:num w:numId="10" w16cid:durableId="141913049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Hardwick">
    <w15:presenceInfo w15:providerId="Windows Live" w15:userId="e328dd341f117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654E8"/>
    <w:rsid w:val="000C2ADF"/>
    <w:rsid w:val="000D1759"/>
    <w:rsid w:val="00117559"/>
    <w:rsid w:val="0011776E"/>
    <w:rsid w:val="00124F8B"/>
    <w:rsid w:val="00187322"/>
    <w:rsid w:val="001D6660"/>
    <w:rsid w:val="001E62A7"/>
    <w:rsid w:val="001E7032"/>
    <w:rsid w:val="002D30A5"/>
    <w:rsid w:val="002D54A6"/>
    <w:rsid w:val="0033027B"/>
    <w:rsid w:val="003801FD"/>
    <w:rsid w:val="003D21A0"/>
    <w:rsid w:val="0043303B"/>
    <w:rsid w:val="0049114A"/>
    <w:rsid w:val="004935D7"/>
    <w:rsid w:val="00507554"/>
    <w:rsid w:val="00530490"/>
    <w:rsid w:val="005C2A2E"/>
    <w:rsid w:val="00612813"/>
    <w:rsid w:val="006337A8"/>
    <w:rsid w:val="0068362D"/>
    <w:rsid w:val="00717DF5"/>
    <w:rsid w:val="00727658"/>
    <w:rsid w:val="00746EFB"/>
    <w:rsid w:val="0075210D"/>
    <w:rsid w:val="0084403F"/>
    <w:rsid w:val="008E40C9"/>
    <w:rsid w:val="00957248"/>
    <w:rsid w:val="009D07DE"/>
    <w:rsid w:val="009D1489"/>
    <w:rsid w:val="009F7990"/>
    <w:rsid w:val="00A03733"/>
    <w:rsid w:val="00A6536D"/>
    <w:rsid w:val="00A921C0"/>
    <w:rsid w:val="00AA52A3"/>
    <w:rsid w:val="00AD7E86"/>
    <w:rsid w:val="00B41E80"/>
    <w:rsid w:val="00B51634"/>
    <w:rsid w:val="00B833E7"/>
    <w:rsid w:val="00B8768E"/>
    <w:rsid w:val="00BE7CA8"/>
    <w:rsid w:val="00C0178B"/>
    <w:rsid w:val="00C16B94"/>
    <w:rsid w:val="00C50295"/>
    <w:rsid w:val="00C75085"/>
    <w:rsid w:val="00D03A4C"/>
    <w:rsid w:val="00D249B5"/>
    <w:rsid w:val="00D62F2B"/>
    <w:rsid w:val="00DB575A"/>
    <w:rsid w:val="00DC2ACD"/>
    <w:rsid w:val="00DE20B2"/>
    <w:rsid w:val="00E14035"/>
    <w:rsid w:val="00E4173C"/>
    <w:rsid w:val="00E50018"/>
    <w:rsid w:val="00EB472D"/>
    <w:rsid w:val="00EB7292"/>
    <w:rsid w:val="00F3084D"/>
    <w:rsid w:val="00F643AF"/>
    <w:rsid w:val="00F652CC"/>
    <w:rsid w:val="00FD4363"/>
    <w:rsid w:val="00FD5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72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paragraph" w:styleId="Revision">
    <w:name w:val="Revision"/>
    <w:hidden/>
    <w:uiPriority w:val="99"/>
    <w:semiHidden/>
    <w:rsid w:val="000C2ADF"/>
    <w:pPr>
      <w:spacing w:after="0" w:line="240" w:lineRule="auto"/>
    </w:pPr>
  </w:style>
  <w:style w:type="character" w:styleId="CommentReference">
    <w:name w:val="annotation reference"/>
    <w:basedOn w:val="DefaultParagraphFont"/>
    <w:uiPriority w:val="99"/>
    <w:semiHidden/>
    <w:unhideWhenUsed/>
    <w:rsid w:val="005C2A2E"/>
    <w:rPr>
      <w:sz w:val="16"/>
      <w:szCs w:val="16"/>
    </w:rPr>
  </w:style>
  <w:style w:type="paragraph" w:styleId="CommentText">
    <w:name w:val="annotation text"/>
    <w:basedOn w:val="Normal"/>
    <w:link w:val="CommentTextChar"/>
    <w:uiPriority w:val="99"/>
    <w:unhideWhenUsed/>
    <w:rsid w:val="005C2A2E"/>
    <w:pPr>
      <w:spacing w:line="240" w:lineRule="auto"/>
    </w:pPr>
    <w:rPr>
      <w:sz w:val="20"/>
      <w:szCs w:val="20"/>
    </w:rPr>
  </w:style>
  <w:style w:type="character" w:customStyle="1" w:styleId="CommentTextChar">
    <w:name w:val="Comment Text Char"/>
    <w:basedOn w:val="DefaultParagraphFont"/>
    <w:link w:val="CommentText"/>
    <w:uiPriority w:val="99"/>
    <w:rsid w:val="005C2A2E"/>
    <w:rPr>
      <w:sz w:val="20"/>
      <w:szCs w:val="20"/>
    </w:rPr>
  </w:style>
  <w:style w:type="paragraph" w:styleId="CommentSubject">
    <w:name w:val="annotation subject"/>
    <w:basedOn w:val="CommentText"/>
    <w:next w:val="CommentText"/>
    <w:link w:val="CommentSubjectChar"/>
    <w:uiPriority w:val="99"/>
    <w:semiHidden/>
    <w:unhideWhenUsed/>
    <w:rsid w:val="005C2A2E"/>
    <w:rPr>
      <w:b/>
      <w:bCs/>
    </w:rPr>
  </w:style>
  <w:style w:type="character" w:customStyle="1" w:styleId="CommentSubjectChar">
    <w:name w:val="Comment Subject Char"/>
    <w:basedOn w:val="CommentTextChar"/>
    <w:link w:val="CommentSubject"/>
    <w:uiPriority w:val="99"/>
    <w:semiHidden/>
    <w:rsid w:val="005C2A2E"/>
    <w:rPr>
      <w:b/>
      <w:bCs/>
      <w:sz w:val="20"/>
      <w:szCs w:val="20"/>
    </w:rPr>
  </w:style>
  <w:style w:type="character" w:customStyle="1" w:styleId="Heading3Char">
    <w:name w:val="Heading 3 Char"/>
    <w:basedOn w:val="DefaultParagraphFont"/>
    <w:link w:val="Heading3"/>
    <w:uiPriority w:val="9"/>
    <w:rsid w:val="00EB729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911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pixabay.com/en/windows-windows-icon-windows-logo-3384024/" TargetMode="External"/><Relationship Id="rId26" Type="http://schemas.openxmlformats.org/officeDocument/2006/relationships/image" Target="media/image15.jpeg"/><Relationship Id="rId39" Type="http://schemas.openxmlformats.org/officeDocument/2006/relationships/image" Target="media/image24.jpeg"/><Relationship Id="rId21" Type="http://schemas.openxmlformats.org/officeDocument/2006/relationships/hyperlink" Target="https://code.visualstudio.com" TargetMode="External"/><Relationship Id="rId34" Type="http://schemas.openxmlformats.org/officeDocument/2006/relationships/comments" Target="comments.xm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jpeg"/><Relationship Id="rId37" Type="http://schemas.microsoft.com/office/2018/08/relationships/commentsExtensible" Target="commentsExtensible.xml"/><Relationship Id="rId40" Type="http://schemas.openxmlformats.org/officeDocument/2006/relationships/image" Target="media/image25.jpe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microsoft.com/office/2016/09/relationships/commentsIds" Target="commentsIds.xml"/><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python.org" TargetMode="Externa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microsoft.com/office/2011/relationships/commentsExtended" Target="commentsExtended.xml"/><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3.jpeg"/><Relationship Id="rId46" Type="http://schemas.openxmlformats.org/officeDocument/2006/relationships/image" Target="media/image31.png"/><Relationship Id="rId20" Type="http://schemas.openxmlformats.org/officeDocument/2006/relationships/image" Target="media/image10.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26</Pages>
  <Words>1191</Words>
  <Characters>6791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jonathan Hardwick</cp:lastModifiedBy>
  <cp:revision>2</cp:revision>
  <dcterms:created xsi:type="dcterms:W3CDTF">2023-12-10T00:30:00Z</dcterms:created>
  <dcterms:modified xsi:type="dcterms:W3CDTF">2023-12-10T00:30:00Z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